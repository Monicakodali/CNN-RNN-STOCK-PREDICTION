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3F16" w:rsidRDefault="00690728">
      <w:pPr>
        <w:pStyle w:val="Title"/>
        <w:spacing w:after="0"/>
        <w:jc w:val="center"/>
        <w:rPr>
          <w:rFonts w:ascii="Times New Roman" w:eastAsia="Times New Roman" w:hAnsi="Times New Roman" w:cs="Times New Roman"/>
          <w:b/>
        </w:rPr>
      </w:pPr>
      <w:bookmarkStart w:id="0" w:name="_fc6tvf4v7zyu" w:colFirst="0" w:colLast="0"/>
      <w:bookmarkEnd w:id="0"/>
      <w:r>
        <w:rPr>
          <w:rFonts w:ascii="Times New Roman" w:eastAsia="Times New Roman" w:hAnsi="Times New Roman" w:cs="Times New Roman"/>
          <w:b/>
        </w:rPr>
        <w:t>Recurrent Neural Network + Convolutional Neural Network for Time Series Prediction</w:t>
      </w:r>
    </w:p>
    <w:p w:rsidR="00793F16" w:rsidRDefault="00793F16">
      <w:pPr>
        <w:pStyle w:val="Heading1"/>
        <w:spacing w:before="0" w:after="0"/>
        <w:jc w:val="center"/>
        <w:rPr>
          <w:rFonts w:ascii="Times New Roman" w:eastAsia="Times New Roman" w:hAnsi="Times New Roman" w:cs="Times New Roman"/>
          <w:sz w:val="52"/>
          <w:szCs w:val="52"/>
        </w:rPr>
      </w:pPr>
      <w:bookmarkStart w:id="1" w:name="_tcedr7z5wabv" w:colFirst="0" w:colLast="0"/>
      <w:bookmarkEnd w:id="1"/>
    </w:p>
    <w:p w:rsidR="00793F16" w:rsidRDefault="00793F16">
      <w:bookmarkStart w:id="2" w:name="_j4n8gca99ois" w:colFirst="0" w:colLast="0"/>
      <w:bookmarkEnd w:id="2"/>
    </w:p>
    <w:p w:rsidR="00793F16" w:rsidRDefault="00793F16"/>
    <w:p w:rsidR="00793F16" w:rsidRDefault="00793F16"/>
    <w:p w:rsidR="00793F16" w:rsidRDefault="00793F16"/>
    <w:p w:rsidR="00793F16" w:rsidRDefault="00793F16"/>
    <w:p w:rsidR="00793F16" w:rsidRDefault="00793F16"/>
    <w:p w:rsidR="00793F16" w:rsidRDefault="00793F16"/>
    <w:p w:rsidR="00793F16" w:rsidRDefault="00793F16"/>
    <w:p w:rsidR="00793F16" w:rsidRDefault="00793F16"/>
    <w:p w:rsidR="00793F16" w:rsidRDefault="00793F16"/>
    <w:p w:rsidR="00793F16" w:rsidRDefault="00793F16"/>
    <w:p w:rsidR="00793F16" w:rsidRDefault="00793F16"/>
    <w:p w:rsidR="00793F16" w:rsidRDefault="00793F16"/>
    <w:p w:rsidR="00793F16" w:rsidRDefault="00793F16"/>
    <w:p w:rsidR="00793F16" w:rsidRDefault="00793F16"/>
    <w:p w:rsidR="00793F16" w:rsidRDefault="00793F16"/>
    <w:p w:rsidR="00AE469B" w:rsidRDefault="00AE469B">
      <w:pPr>
        <w:jc w:val="center"/>
        <w:rPr>
          <w:rFonts w:ascii="Times New Roman" w:eastAsia="Times New Roman" w:hAnsi="Times New Roman" w:cs="Times New Roman"/>
          <w:b/>
          <w:sz w:val="28"/>
          <w:szCs w:val="28"/>
        </w:rPr>
      </w:pPr>
    </w:p>
    <w:p w:rsidR="00AE469B" w:rsidRDefault="00AE469B">
      <w:pPr>
        <w:jc w:val="center"/>
        <w:rPr>
          <w:rFonts w:ascii="Times New Roman" w:eastAsia="Times New Roman" w:hAnsi="Times New Roman" w:cs="Times New Roman"/>
          <w:b/>
          <w:sz w:val="28"/>
          <w:szCs w:val="28"/>
        </w:rPr>
      </w:pPr>
    </w:p>
    <w:p w:rsidR="00AE469B" w:rsidRDefault="00AE469B">
      <w:pPr>
        <w:jc w:val="center"/>
        <w:rPr>
          <w:rFonts w:ascii="Times New Roman" w:eastAsia="Times New Roman" w:hAnsi="Times New Roman" w:cs="Times New Roman"/>
          <w:b/>
          <w:sz w:val="28"/>
          <w:szCs w:val="28"/>
        </w:rPr>
      </w:pPr>
    </w:p>
    <w:p w:rsidR="00AE469B" w:rsidRDefault="00AE469B">
      <w:pPr>
        <w:jc w:val="center"/>
        <w:rPr>
          <w:rFonts w:ascii="Times New Roman" w:eastAsia="Times New Roman" w:hAnsi="Times New Roman" w:cs="Times New Roman"/>
          <w:b/>
          <w:sz w:val="28"/>
          <w:szCs w:val="28"/>
        </w:rPr>
      </w:pPr>
    </w:p>
    <w:p w:rsidR="00AE469B" w:rsidRDefault="00AE469B">
      <w:pPr>
        <w:jc w:val="center"/>
        <w:rPr>
          <w:rFonts w:ascii="Times New Roman" w:eastAsia="Times New Roman" w:hAnsi="Times New Roman" w:cs="Times New Roman"/>
          <w:b/>
          <w:sz w:val="28"/>
          <w:szCs w:val="28"/>
        </w:rPr>
      </w:pPr>
    </w:p>
    <w:p w:rsidR="00AE469B" w:rsidRDefault="00AE469B">
      <w:pPr>
        <w:jc w:val="center"/>
        <w:rPr>
          <w:rFonts w:ascii="Times New Roman" w:eastAsia="Times New Roman" w:hAnsi="Times New Roman" w:cs="Times New Roman"/>
          <w:b/>
          <w:sz w:val="28"/>
          <w:szCs w:val="28"/>
        </w:rPr>
      </w:pPr>
    </w:p>
    <w:p w:rsidR="00AE469B" w:rsidRDefault="00AE469B">
      <w:pPr>
        <w:jc w:val="center"/>
        <w:rPr>
          <w:rFonts w:ascii="Times New Roman" w:eastAsia="Times New Roman" w:hAnsi="Times New Roman" w:cs="Times New Roman"/>
          <w:b/>
          <w:sz w:val="28"/>
          <w:szCs w:val="28"/>
        </w:rPr>
      </w:pPr>
    </w:p>
    <w:p w:rsidR="00AE469B" w:rsidRDefault="00AE469B">
      <w:pPr>
        <w:jc w:val="center"/>
        <w:rPr>
          <w:rFonts w:ascii="Times New Roman" w:eastAsia="Times New Roman" w:hAnsi="Times New Roman" w:cs="Times New Roman"/>
          <w:b/>
          <w:sz w:val="28"/>
          <w:szCs w:val="28"/>
        </w:rPr>
      </w:pPr>
    </w:p>
    <w:p w:rsidR="00AE469B" w:rsidRDefault="00AE469B">
      <w:pPr>
        <w:jc w:val="center"/>
        <w:rPr>
          <w:rFonts w:ascii="Times New Roman" w:eastAsia="Times New Roman" w:hAnsi="Times New Roman" w:cs="Times New Roman"/>
          <w:b/>
          <w:sz w:val="28"/>
          <w:szCs w:val="28"/>
        </w:rPr>
      </w:pPr>
    </w:p>
    <w:p w:rsidR="00AE469B" w:rsidRDefault="00AE469B">
      <w:pPr>
        <w:jc w:val="center"/>
        <w:rPr>
          <w:rFonts w:ascii="Times New Roman" w:eastAsia="Times New Roman" w:hAnsi="Times New Roman" w:cs="Times New Roman"/>
          <w:b/>
          <w:sz w:val="28"/>
          <w:szCs w:val="28"/>
        </w:rPr>
      </w:pPr>
    </w:p>
    <w:p w:rsidR="00AE469B" w:rsidRDefault="00AE469B">
      <w:pPr>
        <w:jc w:val="center"/>
        <w:rPr>
          <w:rFonts w:ascii="Times New Roman" w:eastAsia="Times New Roman" w:hAnsi="Times New Roman" w:cs="Times New Roman"/>
          <w:b/>
          <w:sz w:val="28"/>
          <w:szCs w:val="28"/>
        </w:rPr>
      </w:pPr>
    </w:p>
    <w:p w:rsidR="00AE469B" w:rsidRDefault="00AE469B">
      <w:pPr>
        <w:jc w:val="center"/>
        <w:rPr>
          <w:rFonts w:ascii="Times New Roman" w:eastAsia="Times New Roman" w:hAnsi="Times New Roman" w:cs="Times New Roman"/>
          <w:b/>
          <w:sz w:val="28"/>
          <w:szCs w:val="28"/>
        </w:rPr>
      </w:pPr>
    </w:p>
    <w:p w:rsidR="00AE469B" w:rsidRDefault="00AE469B">
      <w:pPr>
        <w:jc w:val="center"/>
        <w:rPr>
          <w:rFonts w:ascii="Times New Roman" w:eastAsia="Times New Roman" w:hAnsi="Times New Roman" w:cs="Times New Roman"/>
          <w:b/>
          <w:sz w:val="28"/>
          <w:szCs w:val="28"/>
        </w:rPr>
      </w:pPr>
    </w:p>
    <w:p w:rsidR="00AE469B" w:rsidRDefault="00AE469B">
      <w:pPr>
        <w:jc w:val="center"/>
        <w:rPr>
          <w:rFonts w:ascii="Times New Roman" w:eastAsia="Times New Roman" w:hAnsi="Times New Roman" w:cs="Times New Roman"/>
          <w:b/>
          <w:sz w:val="28"/>
          <w:szCs w:val="28"/>
        </w:rPr>
      </w:pPr>
    </w:p>
    <w:p w:rsidR="00AE469B" w:rsidRDefault="00AE469B">
      <w:pPr>
        <w:jc w:val="center"/>
        <w:rPr>
          <w:rFonts w:ascii="Times New Roman" w:eastAsia="Times New Roman" w:hAnsi="Times New Roman" w:cs="Times New Roman"/>
          <w:b/>
          <w:sz w:val="28"/>
          <w:szCs w:val="28"/>
        </w:rPr>
      </w:pPr>
    </w:p>
    <w:p w:rsidR="00AE469B" w:rsidRDefault="00AE469B">
      <w:pPr>
        <w:jc w:val="center"/>
        <w:rPr>
          <w:rFonts w:ascii="Times New Roman" w:eastAsia="Times New Roman" w:hAnsi="Times New Roman" w:cs="Times New Roman"/>
          <w:b/>
          <w:sz w:val="28"/>
          <w:szCs w:val="28"/>
        </w:rPr>
      </w:pPr>
    </w:p>
    <w:p w:rsidR="00793F16" w:rsidRDefault="0069072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ABSTRACT</w:t>
      </w:r>
    </w:p>
    <w:p w:rsidR="00793F16" w:rsidRDefault="00793F16">
      <w:pPr>
        <w:jc w:val="both"/>
        <w:rPr>
          <w:rFonts w:ascii="Times New Roman" w:eastAsia="Times New Roman" w:hAnsi="Times New Roman" w:cs="Times New Roman"/>
          <w:b/>
          <w:sz w:val="28"/>
          <w:szCs w:val="28"/>
        </w:rPr>
      </w:pPr>
    </w:p>
    <w:p w:rsidR="00793F16" w:rsidRDefault="00690728">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assignment uses the Recurrent Neural Network (RNN) model. A </w:t>
      </w:r>
      <w:r>
        <w:rPr>
          <w:rFonts w:ascii="Times New Roman" w:eastAsia="Times New Roman" w:hAnsi="Times New Roman" w:cs="Times New Roman"/>
          <w:sz w:val="24"/>
          <w:szCs w:val="24"/>
        </w:rPr>
        <w:t>Recurrent Neural Network</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RNN</w:t>
      </w:r>
      <w:r>
        <w:rPr>
          <w:rFonts w:ascii="Times New Roman" w:eastAsia="Times New Roman" w:hAnsi="Times New Roman" w:cs="Times New Roman"/>
          <w:sz w:val="24"/>
          <w:szCs w:val="24"/>
          <w:highlight w:val="white"/>
        </w:rPr>
        <w:t xml:space="preserve">) is a class of </w:t>
      </w:r>
      <w:r>
        <w:rPr>
          <w:rFonts w:ascii="Times New Roman" w:eastAsia="Times New Roman" w:hAnsi="Times New Roman" w:cs="Times New Roman"/>
          <w:sz w:val="24"/>
          <w:szCs w:val="24"/>
        </w:rPr>
        <w:t>artificial neural networks</w:t>
      </w:r>
      <w:r>
        <w:rPr>
          <w:rFonts w:ascii="Times New Roman" w:eastAsia="Times New Roman" w:hAnsi="Times New Roman" w:cs="Times New Roman"/>
          <w:sz w:val="24"/>
          <w:szCs w:val="24"/>
          <w:highlight w:val="white"/>
        </w:rPr>
        <w:t xml:space="preserve"> where connections between nodes form a </w:t>
      </w:r>
      <w:r>
        <w:rPr>
          <w:rFonts w:ascii="Times New Roman" w:eastAsia="Times New Roman" w:hAnsi="Times New Roman" w:cs="Times New Roman"/>
          <w:sz w:val="24"/>
          <w:szCs w:val="24"/>
        </w:rPr>
        <w:t>directed graph</w:t>
      </w:r>
      <w:r>
        <w:rPr>
          <w:rFonts w:ascii="Times New Roman" w:eastAsia="Times New Roman" w:hAnsi="Times New Roman" w:cs="Times New Roman"/>
          <w:sz w:val="24"/>
          <w:szCs w:val="24"/>
          <w:highlight w:val="white"/>
        </w:rPr>
        <w:t xml:space="preserve"> along a temporal sequence. It is a form of generalized feed forward network that has internal memory which can be used to process the input data.</w:t>
      </w:r>
    </w:p>
    <w:p w:rsidR="00793F16" w:rsidRDefault="00690728">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Along with the RNN , a </w:t>
      </w:r>
      <w:r>
        <w:rPr>
          <w:rFonts w:ascii="Times New Roman" w:eastAsia="Times New Roman" w:hAnsi="Times New Roman" w:cs="Times New Roman"/>
          <w:b/>
          <w:sz w:val="24"/>
          <w:szCs w:val="24"/>
          <w:highlight w:val="white"/>
        </w:rPr>
        <w:t>convolution neural network (CNN)</w:t>
      </w:r>
      <w:r>
        <w:rPr>
          <w:rFonts w:ascii="Times New Roman" w:eastAsia="Times New Roman" w:hAnsi="Times New Roman" w:cs="Times New Roman"/>
          <w:sz w:val="24"/>
          <w:szCs w:val="24"/>
          <w:highlight w:val="white"/>
        </w:rPr>
        <w:t xml:space="preserve"> is also used. A convolutional neural network consists of an </w:t>
      </w:r>
      <w:r>
        <w:rPr>
          <w:rFonts w:ascii="Times New Roman" w:eastAsia="Times New Roman" w:hAnsi="Times New Roman" w:cs="Times New Roman"/>
          <w:b/>
          <w:sz w:val="24"/>
          <w:szCs w:val="24"/>
          <w:highlight w:val="white"/>
        </w:rPr>
        <w:t>input layer, hidden layers and an output layer</w:t>
      </w:r>
      <w:r>
        <w:rPr>
          <w:rFonts w:ascii="Times New Roman" w:eastAsia="Times New Roman" w:hAnsi="Times New Roman" w:cs="Times New Roman"/>
          <w:sz w:val="24"/>
          <w:szCs w:val="24"/>
          <w:highlight w:val="white"/>
        </w:rPr>
        <w:t>. In any feed-forward neural network, middle layers are called hidden because their inputs and outputs are masked by the activation function and fina</w:t>
      </w:r>
      <w:r>
        <w:rPr>
          <w:rFonts w:ascii="Times New Roman" w:eastAsia="Times New Roman" w:hAnsi="Times New Roman" w:cs="Times New Roman"/>
          <w:sz w:val="24"/>
          <w:szCs w:val="24"/>
          <w:highlight w:val="white"/>
        </w:rPr>
        <w:t xml:space="preserve">l convolution. In a convolutional neural network, the hidden layers include layers that perform convolutions. Typically this includes a layer that does multiplication or other dot product, and its activation function is commonly </w:t>
      </w:r>
      <w:r>
        <w:rPr>
          <w:rFonts w:ascii="Times New Roman" w:eastAsia="Times New Roman" w:hAnsi="Times New Roman" w:cs="Times New Roman"/>
          <w:b/>
          <w:sz w:val="24"/>
          <w:szCs w:val="24"/>
          <w:highlight w:val="white"/>
        </w:rPr>
        <w:t>ReLU</w:t>
      </w:r>
      <w:r>
        <w:rPr>
          <w:rFonts w:ascii="Times New Roman" w:eastAsia="Times New Roman" w:hAnsi="Times New Roman" w:cs="Times New Roman"/>
          <w:sz w:val="24"/>
          <w:szCs w:val="24"/>
          <w:highlight w:val="white"/>
        </w:rPr>
        <w:t xml:space="preserve">. </w:t>
      </w:r>
    </w:p>
    <w:p w:rsidR="00793F16" w:rsidRDefault="00690728">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is followed by </w:t>
      </w:r>
      <w:r>
        <w:rPr>
          <w:rFonts w:ascii="Times New Roman" w:eastAsia="Times New Roman" w:hAnsi="Times New Roman" w:cs="Times New Roman"/>
          <w:sz w:val="24"/>
          <w:szCs w:val="24"/>
          <w:highlight w:val="white"/>
        </w:rPr>
        <w:t xml:space="preserve">other layers such as pooling layers, fully connected layers, and normalization layers. In this assignment, a recurrent neural network (RNN) is designed and trained on </w:t>
      </w:r>
      <w:r>
        <w:rPr>
          <w:rFonts w:ascii="Times New Roman" w:eastAsia="Times New Roman" w:hAnsi="Times New Roman" w:cs="Times New Roman"/>
          <w:b/>
          <w:sz w:val="24"/>
          <w:szCs w:val="24"/>
          <w:highlight w:val="white"/>
        </w:rPr>
        <w:t>S&amp;P 500 data</w:t>
      </w:r>
      <w:r>
        <w:rPr>
          <w:rFonts w:ascii="Times New Roman" w:eastAsia="Times New Roman" w:hAnsi="Times New Roman" w:cs="Times New Roman"/>
          <w:sz w:val="24"/>
          <w:szCs w:val="24"/>
          <w:highlight w:val="white"/>
        </w:rPr>
        <w:t>. The model is tested by predicting the next one,two,three or four values usi</w:t>
      </w:r>
      <w:r>
        <w:rPr>
          <w:rFonts w:ascii="Times New Roman" w:eastAsia="Times New Roman" w:hAnsi="Times New Roman" w:cs="Times New Roman"/>
          <w:sz w:val="24"/>
          <w:szCs w:val="24"/>
          <w:highlight w:val="white"/>
        </w:rPr>
        <w:t>ng a sliding sampling window of 180 days.</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models are also re-tested on </w:t>
      </w:r>
      <w:r>
        <w:rPr>
          <w:rFonts w:ascii="Times New Roman" w:eastAsia="Times New Roman" w:hAnsi="Times New Roman" w:cs="Times New Roman"/>
          <w:i/>
          <w:sz w:val="24"/>
          <w:szCs w:val="24"/>
        </w:rPr>
        <w:t>noise-corrupted</w:t>
      </w:r>
      <w:r>
        <w:rPr>
          <w:rFonts w:ascii="Times New Roman" w:eastAsia="Times New Roman" w:hAnsi="Times New Roman" w:cs="Times New Roman"/>
          <w:sz w:val="24"/>
          <w:szCs w:val="24"/>
        </w:rPr>
        <w:t xml:space="preserve"> data to observe the performance. The goal of this project is to optimize the RNN to give the best possible results.</w:t>
      </w:r>
    </w:p>
    <w:p w:rsidR="00793F16" w:rsidRDefault="00690728">
      <w:r>
        <w:rPr>
          <w:noProof/>
          <w:lang w:val="en-US"/>
        </w:rPr>
        <w:drawing>
          <wp:anchor distT="0" distB="0" distL="0" distR="0" simplePos="0" relativeHeight="251658240" behindDoc="0" locked="0" layoutInCell="1" hidden="0" allowOverlap="1">
            <wp:simplePos x="0" y="0"/>
            <wp:positionH relativeFrom="column">
              <wp:posOffset>1728788</wp:posOffset>
            </wp:positionH>
            <wp:positionV relativeFrom="paragraph">
              <wp:posOffset>70438</wp:posOffset>
            </wp:positionV>
            <wp:extent cx="2486025" cy="1314161"/>
            <wp:effectExtent l="0" t="0" r="0" b="0"/>
            <wp:wrapSquare wrapText="bothSides" distT="0" distB="0" distL="0" distR="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b="21354"/>
                    <a:stretch>
                      <a:fillRect/>
                    </a:stretch>
                  </pic:blipFill>
                  <pic:spPr>
                    <a:xfrm>
                      <a:off x="0" y="0"/>
                      <a:ext cx="2486025" cy="1314161"/>
                    </a:xfrm>
                    <a:prstGeom prst="rect">
                      <a:avLst/>
                    </a:prstGeom>
                    <a:ln/>
                  </pic:spPr>
                </pic:pic>
              </a:graphicData>
            </a:graphic>
          </wp:anchor>
        </w:drawing>
      </w:r>
    </w:p>
    <w:p w:rsidR="00793F16" w:rsidRDefault="00793F16"/>
    <w:p w:rsidR="00793F16" w:rsidRDefault="00793F16"/>
    <w:p w:rsidR="00793F16" w:rsidRDefault="00793F16">
      <w:pPr>
        <w:jc w:val="center"/>
      </w:pPr>
    </w:p>
    <w:p w:rsidR="00793F16" w:rsidRDefault="00793F16">
      <w:pPr>
        <w:jc w:val="center"/>
      </w:pPr>
    </w:p>
    <w:p w:rsidR="00793F16" w:rsidRDefault="00793F16">
      <w:pPr>
        <w:jc w:val="center"/>
      </w:pPr>
    </w:p>
    <w:p w:rsidR="00793F16" w:rsidRDefault="00793F16">
      <w:pPr>
        <w:jc w:val="center"/>
      </w:pPr>
    </w:p>
    <w:p w:rsidR="00793F16" w:rsidRDefault="00690728">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93F16" w:rsidRDefault="00690728">
      <w:pPr>
        <w:spacing w:after="160" w:line="259" w:lineRule="auto"/>
        <w:jc w:val="center"/>
      </w:pPr>
      <w:r>
        <w:rPr>
          <w:rFonts w:ascii="Times New Roman" w:eastAsia="Times New Roman" w:hAnsi="Times New Roman" w:cs="Times New Roman"/>
          <w:b/>
          <w:sz w:val="24"/>
          <w:szCs w:val="24"/>
        </w:rPr>
        <w:t xml:space="preserve"> Figure 1:</w:t>
      </w:r>
      <w:r>
        <w:rPr>
          <w:rFonts w:ascii="Times New Roman" w:eastAsia="Times New Roman" w:hAnsi="Times New Roman" w:cs="Times New Roman"/>
          <w:sz w:val="24"/>
          <w:szCs w:val="24"/>
        </w:rPr>
        <w:t xml:space="preserve"> Sample Recurrent N</w:t>
      </w:r>
      <w:r>
        <w:rPr>
          <w:rFonts w:ascii="Times New Roman" w:eastAsia="Times New Roman" w:hAnsi="Times New Roman" w:cs="Times New Roman"/>
          <w:sz w:val="24"/>
          <w:szCs w:val="24"/>
        </w:rPr>
        <w:t>eural Network</w:t>
      </w:r>
      <w:r>
        <w:rPr>
          <w:noProof/>
          <w:lang w:val="en-US"/>
        </w:rPr>
        <w:drawing>
          <wp:anchor distT="0" distB="0" distL="0" distR="0" simplePos="0" relativeHeight="251659264" behindDoc="0" locked="0" layoutInCell="1" hidden="0" allowOverlap="1">
            <wp:simplePos x="0" y="0"/>
            <wp:positionH relativeFrom="column">
              <wp:posOffset>1552575</wp:posOffset>
            </wp:positionH>
            <wp:positionV relativeFrom="paragraph">
              <wp:posOffset>185944</wp:posOffset>
            </wp:positionV>
            <wp:extent cx="2271713" cy="1105157"/>
            <wp:effectExtent l="0" t="0" r="0" b="0"/>
            <wp:wrapSquare wrapText="bothSides" distT="0" distB="0" distL="0" distR="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2271713" cy="1105157"/>
                    </a:xfrm>
                    <a:prstGeom prst="rect">
                      <a:avLst/>
                    </a:prstGeom>
                    <a:ln/>
                  </pic:spPr>
                </pic:pic>
              </a:graphicData>
            </a:graphic>
          </wp:anchor>
        </w:drawing>
      </w:r>
    </w:p>
    <w:p w:rsidR="00793F16" w:rsidRDefault="00793F16"/>
    <w:p w:rsidR="00793F16" w:rsidRDefault="00793F16"/>
    <w:p w:rsidR="00793F16" w:rsidRDefault="00793F16"/>
    <w:p w:rsidR="00793F16" w:rsidRDefault="00793F16">
      <w:pPr>
        <w:spacing w:after="160" w:line="259" w:lineRule="auto"/>
        <w:rPr>
          <w:rFonts w:ascii="Times New Roman" w:eastAsia="Times New Roman" w:hAnsi="Times New Roman" w:cs="Times New Roman"/>
          <w:b/>
          <w:sz w:val="24"/>
          <w:szCs w:val="24"/>
        </w:rPr>
      </w:pPr>
    </w:p>
    <w:p w:rsidR="00793F16" w:rsidRDefault="00793F16">
      <w:pPr>
        <w:spacing w:after="160" w:line="259" w:lineRule="auto"/>
        <w:rPr>
          <w:rFonts w:ascii="Times New Roman" w:eastAsia="Times New Roman" w:hAnsi="Times New Roman" w:cs="Times New Roman"/>
          <w:b/>
          <w:sz w:val="24"/>
          <w:szCs w:val="24"/>
        </w:rPr>
      </w:pPr>
    </w:p>
    <w:p w:rsidR="00793F16" w:rsidRDefault="00690728">
      <w:pPr>
        <w:spacing w:after="16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r>
        <w:rPr>
          <w:rFonts w:ascii="Times New Roman" w:eastAsia="Times New Roman" w:hAnsi="Times New Roman" w:cs="Times New Roman"/>
          <w:sz w:val="24"/>
          <w:szCs w:val="24"/>
        </w:rPr>
        <w:t xml:space="preserve"> Sample Convolutional Neural Network</w:t>
      </w:r>
    </w:p>
    <w:p w:rsidR="00793F16" w:rsidRDefault="00793F16"/>
    <w:p w:rsidR="00793F16" w:rsidRDefault="00793F16"/>
    <w:p w:rsidR="00793F16" w:rsidRDefault="0069072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TABLE OF CONTENTS</w:t>
      </w:r>
    </w:p>
    <w:p w:rsidR="00793F16" w:rsidRDefault="00793F16">
      <w:pPr>
        <w:rPr>
          <w:rFonts w:ascii="Times New Roman" w:eastAsia="Times New Roman" w:hAnsi="Times New Roman" w:cs="Times New Roman"/>
          <w:b/>
          <w:sz w:val="28"/>
          <w:szCs w:val="28"/>
        </w:rPr>
      </w:pPr>
    </w:p>
    <w:tbl>
      <w:tblPr>
        <w:tblStyle w:val="a"/>
        <w:tblW w:w="7860" w:type="dxa"/>
        <w:jc w:val="center"/>
        <w:tblBorders>
          <w:top w:val="nil"/>
          <w:left w:val="nil"/>
          <w:bottom w:val="nil"/>
          <w:right w:val="nil"/>
          <w:insideH w:val="nil"/>
          <w:insideV w:val="nil"/>
        </w:tblBorders>
        <w:tblLayout w:type="fixed"/>
        <w:tblLook w:val="0600" w:firstRow="0" w:lastRow="0" w:firstColumn="0" w:lastColumn="0" w:noHBand="1" w:noVBand="1"/>
      </w:tblPr>
      <w:tblGrid>
        <w:gridCol w:w="690"/>
        <w:gridCol w:w="5475"/>
        <w:gridCol w:w="1695"/>
      </w:tblGrid>
      <w:tr w:rsidR="00793F16">
        <w:trPr>
          <w:trHeight w:val="690"/>
          <w:jc w:val="center"/>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93F16" w:rsidRDefault="00690728">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S.NO</w:t>
            </w:r>
          </w:p>
        </w:tc>
        <w:tc>
          <w:tcPr>
            <w:tcW w:w="54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NUMBER</w:t>
            </w:r>
          </w:p>
        </w:tc>
      </w:tr>
      <w:tr w:rsidR="00793F16">
        <w:trPr>
          <w:trHeight w:val="915"/>
          <w:jc w:val="center"/>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547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rPr>
            </w:pPr>
            <w:r>
              <w:rPr>
                <w:rFonts w:ascii="Times New Roman" w:eastAsia="Times New Roman" w:hAnsi="Times New Roman" w:cs="Times New Roman"/>
                <w:b/>
              </w:rPr>
              <w:t>Dataset Generation</w:t>
            </w:r>
            <w:r>
              <w:rPr>
                <w:rFonts w:ascii="Times New Roman" w:eastAsia="Times New Roman" w:hAnsi="Times New Roman" w:cs="Times New Roman"/>
              </w:rPr>
              <w:t xml:space="preserve"> </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w:t>
            </w:r>
          </w:p>
        </w:tc>
      </w:tr>
      <w:tr w:rsidR="00793F16">
        <w:trPr>
          <w:trHeight w:val="735"/>
          <w:jc w:val="center"/>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547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b/>
              </w:rPr>
            </w:pPr>
            <w:r>
              <w:rPr>
                <w:rFonts w:ascii="Times New Roman" w:eastAsia="Times New Roman" w:hAnsi="Times New Roman" w:cs="Times New Roman"/>
                <w:b/>
              </w:rPr>
              <w:t>Network Parameters</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r>
      <w:tr w:rsidR="00793F16">
        <w:trPr>
          <w:trHeight w:val="735"/>
          <w:jc w:val="center"/>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547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b/>
              </w:rPr>
            </w:pPr>
            <w:r>
              <w:rPr>
                <w:rFonts w:ascii="Times New Roman" w:eastAsia="Times New Roman" w:hAnsi="Times New Roman" w:cs="Times New Roman"/>
                <w:b/>
              </w:rPr>
              <w:t>RNN Model</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9 </w:t>
            </w:r>
          </w:p>
        </w:tc>
      </w:tr>
      <w:tr w:rsidR="00793F16">
        <w:trPr>
          <w:trHeight w:val="735"/>
          <w:jc w:val="center"/>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547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b/>
              </w:rPr>
            </w:pPr>
            <w:r>
              <w:rPr>
                <w:rFonts w:ascii="Times New Roman" w:eastAsia="Times New Roman" w:hAnsi="Times New Roman" w:cs="Times New Roman"/>
                <w:b/>
              </w:rPr>
              <w:t>CNN Model</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r>
      <w:tr w:rsidR="00793F16">
        <w:trPr>
          <w:trHeight w:val="735"/>
          <w:jc w:val="center"/>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547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b/>
              </w:rPr>
            </w:pPr>
            <w:r>
              <w:rPr>
                <w:rFonts w:ascii="Times New Roman" w:eastAsia="Times New Roman" w:hAnsi="Times New Roman" w:cs="Times New Roman"/>
                <w:b/>
              </w:rPr>
              <w:t>Python Code for RNN+CNN</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16</w:t>
            </w:r>
          </w:p>
        </w:tc>
      </w:tr>
      <w:tr w:rsidR="00793F16">
        <w:trPr>
          <w:trHeight w:val="735"/>
          <w:jc w:val="center"/>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547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b/>
              </w:rPr>
            </w:pPr>
            <w:r>
              <w:rPr>
                <w:rFonts w:ascii="Times New Roman" w:eastAsia="Times New Roman" w:hAnsi="Times New Roman" w:cs="Times New Roman"/>
                <w:b/>
              </w:rPr>
              <w:t>Observation of trading activity for 1 million dollars</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23 </w:t>
            </w:r>
          </w:p>
        </w:tc>
      </w:tr>
      <w:tr w:rsidR="00793F16">
        <w:trPr>
          <w:trHeight w:val="735"/>
          <w:jc w:val="center"/>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547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b/>
              </w:rPr>
            </w:pPr>
            <w:r>
              <w:rPr>
                <w:rFonts w:ascii="Times New Roman" w:eastAsia="Times New Roman" w:hAnsi="Times New Roman" w:cs="Times New Roman"/>
                <w:b/>
              </w:rPr>
              <w:t>Optimized model output for noisy data</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24</w:t>
            </w:r>
          </w:p>
        </w:tc>
      </w:tr>
      <w:tr w:rsidR="00793F16">
        <w:trPr>
          <w:trHeight w:val="795"/>
          <w:jc w:val="center"/>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547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Performance evaluation for the model</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w:t>
            </w:r>
          </w:p>
        </w:tc>
      </w:tr>
      <w:tr w:rsidR="00793F16">
        <w:trPr>
          <w:trHeight w:val="735"/>
          <w:jc w:val="center"/>
        </w:trPr>
        <w:tc>
          <w:tcPr>
            <w:tcW w:w="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547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Discussion</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rsidR="00793F16" w:rsidRDefault="00690728">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w:t>
            </w:r>
          </w:p>
        </w:tc>
      </w:tr>
    </w:tbl>
    <w:p w:rsidR="00793F16" w:rsidRDefault="00793F16">
      <w:pPr>
        <w:spacing w:before="240" w:after="240"/>
        <w:rPr>
          <w:rFonts w:ascii="Times New Roman" w:eastAsia="Times New Roman" w:hAnsi="Times New Roman" w:cs="Times New Roman"/>
          <w:b/>
          <w:sz w:val="28"/>
          <w:szCs w:val="28"/>
        </w:rPr>
      </w:pPr>
    </w:p>
    <w:p w:rsidR="00793F16" w:rsidRDefault="00793F16">
      <w:pPr>
        <w:spacing w:before="240" w:after="240"/>
      </w:pPr>
    </w:p>
    <w:p w:rsidR="00793F16" w:rsidRDefault="00793F16">
      <w:pPr>
        <w:spacing w:before="240" w:after="240"/>
      </w:pPr>
    </w:p>
    <w:p w:rsidR="00793F16" w:rsidRDefault="00793F16">
      <w:pPr>
        <w:spacing w:before="240" w:after="240"/>
      </w:pPr>
    </w:p>
    <w:p w:rsidR="00793F16" w:rsidRDefault="00793F16">
      <w:pPr>
        <w:spacing w:before="240" w:after="240"/>
      </w:pPr>
    </w:p>
    <w:p w:rsidR="00793F16" w:rsidRDefault="00793F16">
      <w:pPr>
        <w:spacing w:before="240" w:after="240"/>
      </w:pPr>
    </w:p>
    <w:p w:rsidR="00793F16" w:rsidRDefault="00793F16">
      <w:pPr>
        <w:spacing w:before="240" w:after="240"/>
      </w:pPr>
    </w:p>
    <w:p w:rsidR="00793F16" w:rsidRDefault="00793F16">
      <w:pPr>
        <w:spacing w:after="120"/>
        <w:rPr>
          <w:rFonts w:ascii="Times New Roman" w:eastAsia="Times New Roman" w:hAnsi="Times New Roman" w:cs="Times New Roman"/>
          <w:b/>
          <w:sz w:val="28"/>
          <w:szCs w:val="28"/>
        </w:rPr>
      </w:pPr>
    </w:p>
    <w:p w:rsidR="00793F16" w:rsidRDefault="00690728">
      <w:pPr>
        <w:spacing w:after="120"/>
        <w:rPr>
          <w:rFonts w:ascii="Times New Roman" w:eastAsia="Times New Roman" w:hAnsi="Times New Roman" w:cs="Times New Roman"/>
          <w:b/>
          <w:sz w:val="28"/>
          <w:szCs w:val="28"/>
        </w:rPr>
      </w:pPr>
      <w:r>
        <w:rPr>
          <w:rFonts w:ascii="Times New Roman" w:eastAsia="Times New Roman" w:hAnsi="Times New Roman" w:cs="Times New Roman"/>
          <w:b/>
          <w:sz w:val="28"/>
          <w:szCs w:val="28"/>
        </w:rPr>
        <w:t>1. DATASET GENERATION</w:t>
      </w:r>
    </w:p>
    <w:p w:rsidR="00793F16" w:rsidRDefault="00793F16">
      <w:pPr>
        <w:spacing w:after="120"/>
        <w:rPr>
          <w:rFonts w:ascii="Times New Roman" w:eastAsia="Times New Roman" w:hAnsi="Times New Roman" w:cs="Times New Roman"/>
          <w:b/>
          <w:sz w:val="28"/>
          <w:szCs w:val="28"/>
        </w:rPr>
      </w:pPr>
    </w:p>
    <w:p w:rsidR="00793F16" w:rsidRDefault="00690728">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S&amp;</w:t>
      </w:r>
      <w:r>
        <w:rPr>
          <w:rFonts w:ascii="Times New Roman" w:eastAsia="Times New Roman" w:hAnsi="Times New Roman" w:cs="Times New Roman"/>
          <w:sz w:val="24"/>
          <w:szCs w:val="24"/>
        </w:rPr>
        <w:t xml:space="preserve">P 500 dataset is collected from the </w:t>
      </w:r>
      <w:hyperlink r:id="rId9">
        <w:r>
          <w:rPr>
            <w:rFonts w:ascii="Times New Roman" w:eastAsia="Times New Roman" w:hAnsi="Times New Roman" w:cs="Times New Roman"/>
            <w:i/>
            <w:sz w:val="24"/>
            <w:szCs w:val="24"/>
            <w:u w:val="single"/>
          </w:rPr>
          <w:t>Yahoo Finance website</w:t>
        </w:r>
      </w:hyperlink>
      <w:r>
        <w:rPr>
          <w:rFonts w:ascii="Times New Roman" w:eastAsia="Times New Roman" w:hAnsi="Times New Roman" w:cs="Times New Roman"/>
          <w:sz w:val="24"/>
          <w:szCs w:val="24"/>
        </w:rPr>
        <w:t xml:space="preserve"> between the time frame of January 4, 1960 to December 31, 2020. The table from the website is scraped and stored into a csv file. Shiller P/E ratio </w:t>
      </w:r>
      <w:r>
        <w:rPr>
          <w:rFonts w:ascii="Times New Roman" w:eastAsia="Times New Roman" w:hAnsi="Times New Roman" w:cs="Times New Roman"/>
          <w:sz w:val="24"/>
          <w:szCs w:val="24"/>
          <w:highlight w:val="white"/>
        </w:rPr>
        <w:t>is one of the standard metrics used to evaluate whether a market is overvalued, undervalued, or fairly-valu</w:t>
      </w:r>
      <w:r>
        <w:rPr>
          <w:rFonts w:ascii="Times New Roman" w:eastAsia="Times New Roman" w:hAnsi="Times New Roman" w:cs="Times New Roman"/>
          <w:sz w:val="24"/>
          <w:szCs w:val="24"/>
          <w:highlight w:val="white"/>
        </w:rPr>
        <w:t>ed.</w:t>
      </w:r>
      <w:r>
        <w:rPr>
          <w:rFonts w:ascii="Times New Roman" w:eastAsia="Times New Roman" w:hAnsi="Times New Roman" w:cs="Times New Roman"/>
          <w:sz w:val="24"/>
          <w:szCs w:val="24"/>
        </w:rPr>
        <w:t xml:space="preserve"> It can be downloaded from</w:t>
      </w:r>
      <w:r>
        <w:rPr>
          <w:rFonts w:ascii="Times New Roman" w:eastAsia="Times New Roman" w:hAnsi="Times New Roman" w:cs="Times New Roman"/>
          <w:i/>
          <w:sz w:val="24"/>
          <w:szCs w:val="24"/>
        </w:rPr>
        <w:t xml:space="preserve"> the </w:t>
      </w:r>
      <w:hyperlink r:id="rId10">
        <w:r>
          <w:rPr>
            <w:rFonts w:ascii="Times New Roman" w:eastAsia="Times New Roman" w:hAnsi="Times New Roman" w:cs="Times New Roman"/>
            <w:i/>
            <w:sz w:val="24"/>
            <w:szCs w:val="24"/>
            <w:u w:val="single"/>
          </w:rPr>
          <w:t>Shiller-PE website</w:t>
        </w:r>
      </w:hyperlink>
      <w:r>
        <w:rPr>
          <w:rFonts w:ascii="Times New Roman" w:eastAsia="Times New Roman" w:hAnsi="Times New Roman" w:cs="Times New Roman"/>
          <w:sz w:val="24"/>
          <w:szCs w:val="24"/>
        </w:rPr>
        <w:t xml:space="preserve">. </w:t>
      </w:r>
    </w:p>
    <w:p w:rsidR="00793F16" w:rsidRDefault="00690728">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Shiller P/E ratio data was collected monthly from 1960 to 2020. We use a linear interpolation method to convert this monthly data to daily data.</w:t>
      </w:r>
      <w:r>
        <w:rPr>
          <w:rFonts w:ascii="Times New Roman" w:eastAsia="Times New Roman" w:hAnsi="Times New Roman" w:cs="Times New Roman"/>
          <w:sz w:val="24"/>
          <w:szCs w:val="24"/>
        </w:rPr>
        <w:t xml:space="preserve"> The formula for linear interpolation is as follows:</w:t>
      </w:r>
    </w:p>
    <w:p w:rsidR="00793F16" w:rsidRDefault="00690728">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y = y1 + ((x – x1) / (x2 – x1)) * (y2 – y1)</w:t>
      </w:r>
      <w:r>
        <w:rPr>
          <w:rFonts w:ascii="Times New Roman" w:eastAsia="Times New Roman" w:hAnsi="Times New Roman" w:cs="Times New Roman"/>
          <w:b/>
          <w:i/>
          <w:sz w:val="24"/>
          <w:szCs w:val="24"/>
          <w:highlight w:val="white"/>
        </w:rPr>
        <w:t xml:space="preserve">  </w:t>
      </w:r>
      <w:r>
        <w:rPr>
          <w:rFonts w:ascii="Times New Roman" w:eastAsia="Times New Roman" w:hAnsi="Times New Roman" w:cs="Times New Roman"/>
          <w:sz w:val="24"/>
          <w:szCs w:val="24"/>
          <w:highlight w:val="white"/>
        </w:rPr>
        <w:t>where,</w:t>
      </w:r>
    </w:p>
    <w:p w:rsidR="00793F16" w:rsidRDefault="00690728">
      <w:pPr>
        <w:spacing w:after="12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 = known value</w:t>
      </w:r>
    </w:p>
    <w:p w:rsidR="00793F16" w:rsidRDefault="00690728">
      <w:pPr>
        <w:spacing w:after="12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 unknown value</w:t>
      </w:r>
    </w:p>
    <w:p w:rsidR="00793F16" w:rsidRDefault="00690728">
      <w:pPr>
        <w:spacing w:after="12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(x1,y1) = coordinates below the known value</w:t>
      </w:r>
    </w:p>
    <w:p w:rsidR="00793F16" w:rsidRDefault="00690728">
      <w:pPr>
        <w:spacing w:after="12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(x2,y2) = coordinates above the known value</w:t>
      </w:r>
    </w:p>
    <w:p w:rsidR="00793F16" w:rsidRDefault="00793F16">
      <w:pPr>
        <w:spacing w:after="120"/>
        <w:rPr>
          <w:rFonts w:ascii="Times New Roman" w:eastAsia="Times New Roman" w:hAnsi="Times New Roman" w:cs="Times New Roman"/>
          <w:sz w:val="24"/>
          <w:szCs w:val="24"/>
          <w:highlight w:val="white"/>
        </w:rPr>
      </w:pPr>
    </w:p>
    <w:p w:rsidR="00793F16" w:rsidRDefault="00690728">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S&amp;P 500 data and Shiller P/E </w:t>
      </w:r>
      <w:r>
        <w:rPr>
          <w:rFonts w:ascii="Times New Roman" w:eastAsia="Times New Roman" w:hAnsi="Times New Roman" w:cs="Times New Roman"/>
          <w:sz w:val="24"/>
          <w:szCs w:val="24"/>
        </w:rPr>
        <w:t xml:space="preserve">ratio data were then merged and stored in </w:t>
      </w:r>
      <w:r>
        <w:rPr>
          <w:rFonts w:ascii="Times New Roman" w:eastAsia="Times New Roman" w:hAnsi="Times New Roman" w:cs="Times New Roman"/>
          <w:i/>
          <w:sz w:val="24"/>
          <w:szCs w:val="24"/>
        </w:rPr>
        <w:t xml:space="preserve">finalDS.csv. </w:t>
      </w:r>
      <w:r>
        <w:rPr>
          <w:rFonts w:ascii="Times New Roman" w:eastAsia="Times New Roman" w:hAnsi="Times New Roman" w:cs="Times New Roman"/>
          <w:sz w:val="24"/>
          <w:szCs w:val="24"/>
        </w:rPr>
        <w:t>The data was then divided into training and test sets.</w:t>
      </w:r>
    </w:p>
    <w:p w:rsidR="00793F16" w:rsidRDefault="00690728">
      <w:pPr>
        <w:spacing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1714500"/>
            <wp:effectExtent l="0" t="0" r="0" b="0"/>
            <wp:docPr id="1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5943600" cy="1714500"/>
                    </a:xfrm>
                    <a:prstGeom prst="rect">
                      <a:avLst/>
                    </a:prstGeom>
                    <a:ln/>
                  </pic:spPr>
                </pic:pic>
              </a:graphicData>
            </a:graphic>
          </wp:inline>
        </w:drawing>
      </w:r>
    </w:p>
    <w:p w:rsidR="00793F16" w:rsidRDefault="00690728">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Figure 3:</w:t>
      </w:r>
      <w:r>
        <w:rPr>
          <w:rFonts w:ascii="Times New Roman" w:eastAsia="Times New Roman" w:hAnsi="Times New Roman" w:cs="Times New Roman"/>
          <w:sz w:val="24"/>
          <w:szCs w:val="24"/>
        </w:rPr>
        <w:t xml:space="preserve"> snapshot of dataset</w:t>
      </w:r>
    </w:p>
    <w:p w:rsidR="00793F16" w:rsidRDefault="00793F16">
      <w:pPr>
        <w:spacing w:after="120"/>
        <w:jc w:val="both"/>
        <w:rPr>
          <w:rFonts w:ascii="Times New Roman" w:eastAsia="Times New Roman" w:hAnsi="Times New Roman" w:cs="Times New Roman"/>
          <w:sz w:val="24"/>
          <w:szCs w:val="24"/>
        </w:rPr>
      </w:pPr>
    </w:p>
    <w:p w:rsidR="00793F16" w:rsidRDefault="00793F16">
      <w:pPr>
        <w:spacing w:after="120"/>
        <w:jc w:val="both"/>
        <w:rPr>
          <w:rFonts w:ascii="Times New Roman" w:eastAsia="Times New Roman" w:hAnsi="Times New Roman" w:cs="Times New Roman"/>
          <w:sz w:val="24"/>
          <w:szCs w:val="24"/>
        </w:rPr>
      </w:pPr>
    </w:p>
    <w:p w:rsidR="00793F16" w:rsidRDefault="00793F16">
      <w:pPr>
        <w:spacing w:after="120"/>
        <w:jc w:val="both"/>
        <w:rPr>
          <w:rFonts w:ascii="Times New Roman" w:eastAsia="Times New Roman" w:hAnsi="Times New Roman" w:cs="Times New Roman"/>
          <w:sz w:val="24"/>
          <w:szCs w:val="24"/>
        </w:rPr>
      </w:pPr>
    </w:p>
    <w:p w:rsidR="00793F16" w:rsidRDefault="00793F16">
      <w:pPr>
        <w:spacing w:after="120"/>
        <w:jc w:val="both"/>
        <w:rPr>
          <w:rFonts w:ascii="Times New Roman" w:eastAsia="Times New Roman" w:hAnsi="Times New Roman" w:cs="Times New Roman"/>
          <w:sz w:val="24"/>
          <w:szCs w:val="24"/>
        </w:rPr>
      </w:pPr>
    </w:p>
    <w:p w:rsidR="00793F16" w:rsidRDefault="00690728">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generated dataset is a time series data of length N, defined as CP</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,CP</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,…,CP</w:t>
      </w:r>
      <w:r>
        <w:rPr>
          <w:rFonts w:ascii="Gungsuh" w:eastAsia="Gungsuh" w:hAnsi="Gungsuh" w:cs="Gungsuh"/>
          <w:sz w:val="24"/>
          <w:szCs w:val="24"/>
          <w:vertAlign w:val="subscript"/>
        </w:rPr>
        <w:t>N−1</w:t>
      </w:r>
      <w:r>
        <w:rPr>
          <w:rFonts w:ascii="Times New Roman" w:eastAsia="Times New Roman" w:hAnsi="Times New Roman" w:cs="Times New Roman"/>
          <w:sz w:val="24"/>
          <w:szCs w:val="24"/>
        </w:rPr>
        <w:t xml:space="preserve"> in which CP</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is the close price on day ‘i’, </w:t>
      </w:r>
      <w:r>
        <w:rPr>
          <w:rFonts w:ascii="Gungsuh" w:eastAsia="Gungsuh" w:hAnsi="Gungsuh" w:cs="Gungsuh"/>
          <w:i/>
          <w:sz w:val="24"/>
          <w:szCs w:val="24"/>
        </w:rPr>
        <w:t>0≤i&lt;N</w:t>
      </w:r>
      <w:r>
        <w:rPr>
          <w:rFonts w:ascii="Times New Roman" w:eastAsia="Times New Roman" w:hAnsi="Times New Roman" w:cs="Times New Roman"/>
          <w:sz w:val="24"/>
          <w:szCs w:val="24"/>
        </w:rPr>
        <w:t xml:space="preserve">. The entire dataset is divided into fixed window size of W = 180. Therefore, whenever the window is moved to the right by </w:t>
      </w:r>
      <w:r>
        <w:rPr>
          <w:rFonts w:ascii="Times New Roman" w:eastAsia="Times New Roman" w:hAnsi="Times New Roman" w:cs="Times New Roman"/>
          <w:sz w:val="24"/>
          <w:szCs w:val="24"/>
        </w:rPr>
        <w:t>size W , there is no overlapping between data in all the sliding windows. Then the data values are normalized within range of [0,1].  Then the data values are split into test and train datasets.</w:t>
      </w:r>
    </w:p>
    <w:p w:rsidR="00793F16" w:rsidRDefault="00793F16">
      <w:pPr>
        <w:spacing w:after="160" w:line="360" w:lineRule="auto"/>
        <w:jc w:val="both"/>
        <w:rPr>
          <w:rFonts w:ascii="Times New Roman" w:eastAsia="Times New Roman" w:hAnsi="Times New Roman" w:cs="Times New Roman"/>
          <w:sz w:val="24"/>
          <w:szCs w:val="24"/>
        </w:rPr>
      </w:pPr>
    </w:p>
    <w:p w:rsidR="00793F16" w:rsidRDefault="00690728">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20574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2057400"/>
                    </a:xfrm>
                    <a:prstGeom prst="rect">
                      <a:avLst/>
                    </a:prstGeom>
                    <a:ln/>
                  </pic:spPr>
                </pic:pic>
              </a:graphicData>
            </a:graphic>
          </wp:inline>
        </w:drawing>
      </w:r>
    </w:p>
    <w:p w:rsidR="00793F16" w:rsidRDefault="00690728">
      <w:pPr>
        <w:spacing w:after="16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FOR CNN</w:t>
      </w:r>
    </w:p>
    <w:p w:rsidR="00793F16" w:rsidRDefault="00690728">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2019300"/>
            <wp:effectExtent l="0" t="0" r="0" b="0"/>
            <wp:docPr id="3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3"/>
                    <a:srcRect/>
                    <a:stretch>
                      <a:fillRect/>
                    </a:stretch>
                  </pic:blipFill>
                  <pic:spPr>
                    <a:xfrm>
                      <a:off x="0" y="0"/>
                      <a:ext cx="5943600" cy="2019300"/>
                    </a:xfrm>
                    <a:prstGeom prst="rect">
                      <a:avLst/>
                    </a:prstGeom>
                    <a:ln/>
                  </pic:spPr>
                </pic:pic>
              </a:graphicData>
            </a:graphic>
          </wp:inline>
        </w:drawing>
      </w:r>
    </w:p>
    <w:p w:rsidR="00793F16" w:rsidRDefault="00690728">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4152900"/>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a:stretch>
                      <a:fillRect/>
                    </a:stretch>
                  </pic:blipFill>
                  <pic:spPr>
                    <a:xfrm>
                      <a:off x="0" y="0"/>
                      <a:ext cx="5943600" cy="4152900"/>
                    </a:xfrm>
                    <a:prstGeom prst="rect">
                      <a:avLst/>
                    </a:prstGeom>
                    <a:ln/>
                  </pic:spPr>
                </pic:pic>
              </a:graphicData>
            </a:graphic>
          </wp:inline>
        </w:drawing>
      </w:r>
    </w:p>
    <w:p w:rsidR="00793F16" w:rsidRDefault="00690728">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4064000"/>
            <wp:effectExtent l="0" t="0" r="0" b="0"/>
            <wp:docPr id="1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5943600" cy="4064000"/>
                    </a:xfrm>
                    <a:prstGeom prst="rect">
                      <a:avLst/>
                    </a:prstGeom>
                    <a:ln/>
                  </pic:spPr>
                </pic:pic>
              </a:graphicData>
            </a:graphic>
          </wp:inline>
        </w:drawing>
      </w:r>
    </w:p>
    <w:p w:rsidR="00793F16" w:rsidRDefault="00690728">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3606800"/>
            <wp:effectExtent l="0" t="0" r="0" b="0"/>
            <wp:docPr id="2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6"/>
                    <a:srcRect/>
                    <a:stretch>
                      <a:fillRect/>
                    </a:stretch>
                  </pic:blipFill>
                  <pic:spPr>
                    <a:xfrm>
                      <a:off x="0" y="0"/>
                      <a:ext cx="5943600" cy="3606800"/>
                    </a:xfrm>
                    <a:prstGeom prst="rect">
                      <a:avLst/>
                    </a:prstGeom>
                    <a:ln/>
                  </pic:spPr>
                </pic:pic>
              </a:graphicData>
            </a:graphic>
          </wp:inline>
        </w:drawing>
      </w:r>
    </w:p>
    <w:p w:rsidR="00793F16" w:rsidRDefault="0069072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 NETWORK PARAMETERS</w:t>
      </w:r>
    </w:p>
    <w:p w:rsidR="00793F16" w:rsidRDefault="00793F16">
      <w:pPr>
        <w:rPr>
          <w:rFonts w:ascii="Times New Roman" w:eastAsia="Times New Roman" w:hAnsi="Times New Roman" w:cs="Times New Roman"/>
          <w:b/>
          <w:sz w:val="28"/>
          <w:szCs w:val="28"/>
        </w:rPr>
      </w:pPr>
    </w:p>
    <w:p w:rsidR="00793F16" w:rsidRDefault="0069072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RNN</w:t>
      </w:r>
    </w:p>
    <w:p w:rsidR="00793F16" w:rsidRDefault="00793F16">
      <w:pPr>
        <w:rPr>
          <w:rFonts w:ascii="Times New Roman" w:eastAsia="Times New Roman" w:hAnsi="Times New Roman" w:cs="Times New Roman"/>
          <w:b/>
          <w:sz w:val="28"/>
          <w:szCs w:val="28"/>
        </w:rPr>
      </w:pP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t xml:space="preserve">nput : </w:t>
      </w:r>
      <w:r>
        <w:rPr>
          <w:rFonts w:ascii="Times New Roman" w:eastAsia="Times New Roman" w:hAnsi="Times New Roman" w:cs="Times New Roman"/>
          <w:sz w:val="24"/>
          <w:szCs w:val="24"/>
        </w:rPr>
        <w:t>generated dataset</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Predicted Output feature:</w:t>
      </w:r>
      <w:r>
        <w:rPr>
          <w:rFonts w:ascii="Times New Roman" w:eastAsia="Times New Roman" w:hAnsi="Times New Roman" w:cs="Times New Roman"/>
          <w:sz w:val="24"/>
          <w:szCs w:val="24"/>
        </w:rPr>
        <w:t xml:space="preserve"> predicted ‘Close’ price</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b/>
          <w:sz w:val="24"/>
          <w:szCs w:val="24"/>
        </w:rPr>
        <w:t xml:space="preserve">Activation function: </w:t>
      </w:r>
      <w:r>
        <w:rPr>
          <w:rFonts w:ascii="Times New Roman" w:eastAsia="Times New Roman" w:hAnsi="Times New Roman" w:cs="Times New Roman"/>
          <w:sz w:val="24"/>
          <w:szCs w:val="24"/>
        </w:rPr>
        <w:t>sigmoid, tanh</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b/>
          <w:sz w:val="24"/>
          <w:szCs w:val="24"/>
        </w:rPr>
        <w:t>Epochs</w:t>
      </w:r>
      <w:r>
        <w:rPr>
          <w:rFonts w:ascii="Times New Roman" w:eastAsia="Times New Roman" w:hAnsi="Times New Roman" w:cs="Times New Roman"/>
          <w:sz w:val="24"/>
          <w:szCs w:val="24"/>
        </w:rPr>
        <w:t>:50</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b/>
          <w:sz w:val="24"/>
          <w:szCs w:val="24"/>
        </w:rPr>
        <w:t xml:space="preserve">Optimizer: </w:t>
      </w:r>
      <w:r>
        <w:rPr>
          <w:rFonts w:ascii="Times New Roman" w:eastAsia="Times New Roman" w:hAnsi="Times New Roman" w:cs="Times New Roman"/>
          <w:sz w:val="24"/>
          <w:szCs w:val="24"/>
        </w:rPr>
        <w:t>Adam</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b/>
          <w:sz w:val="24"/>
          <w:szCs w:val="24"/>
        </w:rPr>
        <w:t>Evaluation metrics:</w:t>
      </w:r>
      <w:r>
        <w:rPr>
          <w:rFonts w:ascii="Times New Roman" w:eastAsia="Times New Roman" w:hAnsi="Times New Roman" w:cs="Times New Roman"/>
          <w:sz w:val="24"/>
          <w:szCs w:val="24"/>
        </w:rPr>
        <w:t xml:space="preserve"> prediction error, accuracy</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Pr>
          <w:rFonts w:ascii="Times New Roman" w:eastAsia="Times New Roman" w:hAnsi="Times New Roman" w:cs="Times New Roman"/>
          <w:b/>
          <w:sz w:val="24"/>
          <w:szCs w:val="24"/>
        </w:rPr>
        <w:t xml:space="preserve">Number of timesteps: </w:t>
      </w:r>
      <w:r>
        <w:rPr>
          <w:rFonts w:ascii="Times New Roman" w:eastAsia="Times New Roman" w:hAnsi="Times New Roman" w:cs="Times New Roman"/>
          <w:sz w:val="24"/>
          <w:szCs w:val="24"/>
        </w:rPr>
        <w:t>180</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Pr>
          <w:rFonts w:ascii="Times New Roman" w:eastAsia="Times New Roman" w:hAnsi="Times New Roman" w:cs="Times New Roman"/>
          <w:b/>
          <w:sz w:val="24"/>
          <w:szCs w:val="24"/>
        </w:rPr>
        <w:t xml:space="preserve">Loss metrics: </w:t>
      </w:r>
      <w:r>
        <w:rPr>
          <w:rFonts w:ascii="Times New Roman" w:eastAsia="Times New Roman" w:hAnsi="Times New Roman" w:cs="Times New Roman"/>
          <w:sz w:val="24"/>
          <w:szCs w:val="24"/>
        </w:rPr>
        <w:t>Mean squared error</w:t>
      </w:r>
    </w:p>
    <w:p w:rsidR="00793F16" w:rsidRDefault="00793F16">
      <w:pPr>
        <w:spacing w:line="360" w:lineRule="auto"/>
        <w:jc w:val="both"/>
        <w:rPr>
          <w:rFonts w:ascii="Times New Roman" w:eastAsia="Times New Roman" w:hAnsi="Times New Roman" w:cs="Times New Roman"/>
          <w:sz w:val="24"/>
          <w:szCs w:val="24"/>
        </w:rPr>
      </w:pPr>
    </w:p>
    <w:p w:rsidR="00793F16" w:rsidRDefault="00690728">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FOR CNN</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b/>
          <w:sz w:val="24"/>
          <w:szCs w:val="24"/>
        </w:rPr>
        <w:t xml:space="preserve">Input : </w:t>
      </w:r>
      <w:r>
        <w:rPr>
          <w:rFonts w:ascii="Times New Roman" w:eastAsia="Times New Roman" w:hAnsi="Times New Roman" w:cs="Times New Roman"/>
          <w:sz w:val="24"/>
          <w:szCs w:val="24"/>
        </w:rPr>
        <w:t xml:space="preserve">OHLC chart ( Open-High-Low-Close) </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Predicted Output feature:</w:t>
      </w:r>
      <w:r>
        <w:rPr>
          <w:rFonts w:ascii="Times New Roman" w:eastAsia="Times New Roman" w:hAnsi="Times New Roman" w:cs="Times New Roman"/>
          <w:sz w:val="24"/>
          <w:szCs w:val="24"/>
        </w:rPr>
        <w:t xml:space="preserve"> A-B-C-D curve</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b/>
          <w:sz w:val="24"/>
          <w:szCs w:val="24"/>
        </w:rPr>
        <w:t xml:space="preserve">Activation function: </w:t>
      </w:r>
      <w:r>
        <w:rPr>
          <w:rFonts w:ascii="Times New Roman" w:eastAsia="Times New Roman" w:hAnsi="Times New Roman" w:cs="Times New Roman"/>
          <w:sz w:val="24"/>
          <w:szCs w:val="24"/>
        </w:rPr>
        <w:t>Relu, Leaky Relu</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b/>
          <w:sz w:val="24"/>
          <w:szCs w:val="24"/>
        </w:rPr>
        <w:t xml:space="preserve">Optimizer: </w:t>
      </w:r>
      <w:r>
        <w:rPr>
          <w:rFonts w:ascii="Times New Roman" w:eastAsia="Times New Roman" w:hAnsi="Times New Roman" w:cs="Times New Roman"/>
          <w:sz w:val="24"/>
          <w:szCs w:val="24"/>
        </w:rPr>
        <w:t>Adam</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b/>
          <w:sz w:val="24"/>
          <w:szCs w:val="24"/>
        </w:rPr>
        <w:t>Evaluation metrics:</w:t>
      </w:r>
      <w:r>
        <w:rPr>
          <w:rFonts w:ascii="Times New Roman" w:eastAsia="Times New Roman" w:hAnsi="Times New Roman" w:cs="Times New Roman"/>
          <w:sz w:val="24"/>
          <w:szCs w:val="24"/>
        </w:rPr>
        <w:t xml:space="preserve"> prediction error, accuracy</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b/>
          <w:sz w:val="24"/>
          <w:szCs w:val="24"/>
        </w:rPr>
        <w:t xml:space="preserve">Loss metrics: </w:t>
      </w:r>
      <w:r>
        <w:rPr>
          <w:rFonts w:ascii="Times New Roman" w:eastAsia="Times New Roman" w:hAnsi="Times New Roman" w:cs="Times New Roman"/>
          <w:sz w:val="24"/>
          <w:szCs w:val="24"/>
        </w:rPr>
        <w:t>Mean squared error</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Pr>
          <w:rFonts w:ascii="Times New Roman" w:eastAsia="Times New Roman" w:hAnsi="Times New Roman" w:cs="Times New Roman"/>
          <w:b/>
          <w:sz w:val="24"/>
          <w:szCs w:val="24"/>
        </w:rPr>
        <w:t xml:space="preserve">Epochs: </w:t>
      </w:r>
      <w:r>
        <w:rPr>
          <w:rFonts w:ascii="Times New Roman" w:eastAsia="Times New Roman" w:hAnsi="Times New Roman" w:cs="Times New Roman"/>
          <w:sz w:val="24"/>
          <w:szCs w:val="24"/>
        </w:rPr>
        <w:t>50</w:t>
      </w:r>
    </w:p>
    <w:p w:rsidR="00793F16" w:rsidRDefault="00793F16">
      <w:pPr>
        <w:jc w:val="both"/>
        <w:rPr>
          <w:rFonts w:ascii="Times New Roman" w:eastAsia="Times New Roman" w:hAnsi="Times New Roman" w:cs="Times New Roman"/>
          <w:sz w:val="24"/>
          <w:szCs w:val="24"/>
        </w:rPr>
      </w:pP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Initially, the model is trained on the CNN with input as the OHLC graphs and following that, the output from the CNN is used as input  to the RNN which then makes predictions on the price values.  The model is trained on t</w:t>
      </w:r>
      <w:r>
        <w:rPr>
          <w:rFonts w:ascii="Times New Roman" w:eastAsia="Times New Roman" w:hAnsi="Times New Roman" w:cs="Times New Roman"/>
          <w:sz w:val="24"/>
          <w:szCs w:val="24"/>
        </w:rPr>
        <w:t>he entire data set from 1960 to 2014 and tested on data from 2015 to 2020. The RNN built is a regression model that predicts the future Stock Close Price. The resulting output of the predicted price is then compared to the original price values to evaluate</w:t>
      </w:r>
      <w:r>
        <w:rPr>
          <w:rFonts w:ascii="Times New Roman" w:eastAsia="Times New Roman" w:hAnsi="Times New Roman" w:cs="Times New Roman"/>
          <w:sz w:val="24"/>
          <w:szCs w:val="24"/>
        </w:rPr>
        <w:t xml:space="preserve"> the model. </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optimized RNN+CNN model has higher accuracy compared to the unoptimized RNN+CNN. Adam optimizer was employed along with ReLU as the activation function. Once these modifications were added, the optimized CNN+RNN performed much better.</w:t>
      </w:r>
    </w:p>
    <w:p w:rsidR="00793F16" w:rsidRDefault="00793F16">
      <w:pPr>
        <w:rPr>
          <w:rFonts w:ascii="Times New Roman" w:eastAsia="Times New Roman" w:hAnsi="Times New Roman" w:cs="Times New Roman"/>
          <w:b/>
          <w:sz w:val="28"/>
          <w:szCs w:val="28"/>
        </w:rPr>
      </w:pPr>
    </w:p>
    <w:p w:rsidR="00793F16" w:rsidRDefault="0069072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3. </w:t>
      </w:r>
      <w:r>
        <w:rPr>
          <w:rFonts w:ascii="Times New Roman" w:eastAsia="Times New Roman" w:hAnsi="Times New Roman" w:cs="Times New Roman"/>
          <w:b/>
          <w:sz w:val="28"/>
          <w:szCs w:val="28"/>
        </w:rPr>
        <w:t>RNN Model</w:t>
      </w:r>
    </w:p>
    <w:p w:rsidR="00793F16" w:rsidRDefault="00793F16">
      <w:pPr>
        <w:rPr>
          <w:rFonts w:ascii="Times New Roman" w:eastAsia="Times New Roman" w:hAnsi="Times New Roman" w:cs="Times New Roman"/>
          <w:b/>
          <w:sz w:val="28"/>
          <w:szCs w:val="28"/>
        </w:rPr>
      </w:pPr>
    </w:p>
    <w:p w:rsidR="00793F16" w:rsidRDefault="00690728">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architecture employed to deploy this model is the </w:t>
      </w:r>
      <w:r>
        <w:rPr>
          <w:rFonts w:ascii="Times New Roman" w:eastAsia="Times New Roman" w:hAnsi="Times New Roman" w:cs="Times New Roman"/>
          <w:b/>
          <w:sz w:val="24"/>
          <w:szCs w:val="24"/>
        </w:rPr>
        <w:t>LSTM model</w:t>
      </w:r>
      <w:r>
        <w:rPr>
          <w:rFonts w:ascii="Times New Roman" w:eastAsia="Times New Roman" w:hAnsi="Times New Roman" w:cs="Times New Roman"/>
          <w:sz w:val="24"/>
          <w:szCs w:val="24"/>
        </w:rPr>
        <w:t xml:space="preserve">. </w:t>
      </w:r>
      <w:r>
        <w:rPr>
          <w:rFonts w:ascii="Times New Roman" w:eastAsia="Times New Roman" w:hAnsi="Times New Roman" w:cs="Times New Roman"/>
          <w:b/>
          <w:i/>
          <w:sz w:val="24"/>
          <w:szCs w:val="24"/>
        </w:rPr>
        <w:t>LSTM</w:t>
      </w:r>
      <w:r>
        <w:rPr>
          <w:rFonts w:ascii="Times New Roman" w:eastAsia="Times New Roman" w:hAnsi="Times New Roman" w:cs="Times New Roman"/>
          <w:sz w:val="24"/>
          <w:szCs w:val="24"/>
        </w:rPr>
        <w:t xml:space="preserve"> stands for Long Short Term Memory. </w:t>
      </w:r>
      <w:r>
        <w:rPr>
          <w:rFonts w:ascii="Times New Roman" w:eastAsia="Times New Roman" w:hAnsi="Times New Roman" w:cs="Times New Roman"/>
          <w:sz w:val="24"/>
          <w:szCs w:val="24"/>
          <w:highlight w:val="white"/>
        </w:rPr>
        <w:t xml:space="preserve">Long Short-Term Memory (LSTM) networks are a </w:t>
      </w:r>
      <w:r>
        <w:rPr>
          <w:rFonts w:ascii="Times New Roman" w:eastAsia="Times New Roman" w:hAnsi="Times New Roman" w:cs="Times New Roman"/>
          <w:b/>
          <w:i/>
          <w:sz w:val="24"/>
          <w:szCs w:val="24"/>
          <w:highlight w:val="white"/>
        </w:rPr>
        <w:t xml:space="preserve">modified version </w:t>
      </w:r>
      <w:r>
        <w:rPr>
          <w:rFonts w:ascii="Times New Roman" w:eastAsia="Times New Roman" w:hAnsi="Times New Roman" w:cs="Times New Roman"/>
          <w:sz w:val="24"/>
          <w:szCs w:val="24"/>
          <w:highlight w:val="white"/>
        </w:rPr>
        <w:t xml:space="preserve">of recurrent neural networks, which makes it easier to remember past data in memory. The </w:t>
      </w:r>
      <w:r>
        <w:rPr>
          <w:rFonts w:ascii="Times New Roman" w:eastAsia="Times New Roman" w:hAnsi="Times New Roman" w:cs="Times New Roman"/>
          <w:b/>
          <w:i/>
          <w:sz w:val="24"/>
          <w:szCs w:val="24"/>
          <w:highlight w:val="white"/>
        </w:rPr>
        <w:t>vanishing gradient</w:t>
      </w:r>
      <w:r>
        <w:rPr>
          <w:rFonts w:ascii="Times New Roman" w:eastAsia="Times New Roman" w:hAnsi="Times New Roman" w:cs="Times New Roman"/>
          <w:sz w:val="24"/>
          <w:szCs w:val="24"/>
          <w:highlight w:val="white"/>
        </w:rPr>
        <w:t xml:space="preserve"> problem of RNN is resolved here. LSTM is well-suited to classify, process and predict time series given time lags of unknown duration. It trains the</w:t>
      </w:r>
      <w:r>
        <w:rPr>
          <w:rFonts w:ascii="Times New Roman" w:eastAsia="Times New Roman" w:hAnsi="Times New Roman" w:cs="Times New Roman"/>
          <w:sz w:val="24"/>
          <w:szCs w:val="24"/>
          <w:highlight w:val="white"/>
        </w:rPr>
        <w:t xml:space="preserve"> model by using back-propagation. In an LSTM network,</w:t>
      </w:r>
      <w:r>
        <w:rPr>
          <w:rFonts w:ascii="Times New Roman" w:eastAsia="Times New Roman" w:hAnsi="Times New Roman" w:cs="Times New Roman"/>
          <w:b/>
          <w:sz w:val="24"/>
          <w:szCs w:val="24"/>
          <w:highlight w:val="white"/>
        </w:rPr>
        <w:t>three gates</w:t>
      </w:r>
      <w:r>
        <w:rPr>
          <w:rFonts w:ascii="Times New Roman" w:eastAsia="Times New Roman" w:hAnsi="Times New Roman" w:cs="Times New Roman"/>
          <w:sz w:val="24"/>
          <w:szCs w:val="24"/>
          <w:highlight w:val="white"/>
        </w:rPr>
        <w:t xml:space="preserve"> are present:</w:t>
      </w:r>
    </w:p>
    <w:p w:rsidR="00793F16" w:rsidRDefault="00793F16">
      <w:pPr>
        <w:spacing w:line="360" w:lineRule="auto"/>
        <w:jc w:val="both"/>
        <w:rPr>
          <w:rFonts w:ascii="Times New Roman" w:eastAsia="Times New Roman" w:hAnsi="Times New Roman" w:cs="Times New Roman"/>
          <w:sz w:val="24"/>
          <w:szCs w:val="24"/>
          <w:highlight w:val="white"/>
        </w:rPr>
      </w:pPr>
    </w:p>
    <w:p w:rsidR="00793F16" w:rsidRDefault="00690728">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 Input gate</w:t>
      </w:r>
      <w:r>
        <w:rPr>
          <w:rFonts w:ascii="Times New Roman" w:eastAsia="Times New Roman" w:hAnsi="Times New Roman" w:cs="Times New Roman"/>
          <w:sz w:val="24"/>
          <w:szCs w:val="24"/>
          <w:highlight w:val="white"/>
        </w:rPr>
        <w:t xml:space="preserve"> — discover which value from input should be used to modify the memory. </w:t>
      </w:r>
      <w:r>
        <w:rPr>
          <w:rFonts w:ascii="Times New Roman" w:eastAsia="Times New Roman" w:hAnsi="Times New Roman" w:cs="Times New Roman"/>
          <w:b/>
          <w:sz w:val="24"/>
          <w:szCs w:val="24"/>
          <w:highlight w:val="white"/>
        </w:rPr>
        <w:t>Sigmoid</w:t>
      </w:r>
      <w:r>
        <w:rPr>
          <w:rFonts w:ascii="Times New Roman" w:eastAsia="Times New Roman" w:hAnsi="Times New Roman" w:cs="Times New Roman"/>
          <w:sz w:val="24"/>
          <w:szCs w:val="24"/>
          <w:highlight w:val="white"/>
        </w:rPr>
        <w:t xml:space="preserve"> function decides which values to let through </w:t>
      </w:r>
      <w:r>
        <w:rPr>
          <w:rFonts w:ascii="Times New Roman" w:eastAsia="Times New Roman" w:hAnsi="Times New Roman" w:cs="Times New Roman"/>
          <w:b/>
          <w:sz w:val="24"/>
          <w:szCs w:val="24"/>
          <w:highlight w:val="white"/>
        </w:rPr>
        <w:t xml:space="preserve">0,1. </w:t>
      </w:r>
      <w:r>
        <w:rPr>
          <w:rFonts w:ascii="Times New Roman" w:eastAsia="Times New Roman" w:hAnsi="Times New Roman" w:cs="Times New Roman"/>
          <w:sz w:val="24"/>
          <w:szCs w:val="24"/>
          <w:highlight w:val="white"/>
        </w:rPr>
        <w:t xml:space="preserve">and </w:t>
      </w:r>
      <w:r>
        <w:rPr>
          <w:rFonts w:ascii="Times New Roman" w:eastAsia="Times New Roman" w:hAnsi="Times New Roman" w:cs="Times New Roman"/>
          <w:b/>
          <w:sz w:val="24"/>
          <w:szCs w:val="24"/>
          <w:highlight w:val="white"/>
        </w:rPr>
        <w:t xml:space="preserve">tanh </w:t>
      </w:r>
      <w:r>
        <w:rPr>
          <w:rFonts w:ascii="Times New Roman" w:eastAsia="Times New Roman" w:hAnsi="Times New Roman" w:cs="Times New Roman"/>
          <w:sz w:val="24"/>
          <w:szCs w:val="24"/>
          <w:highlight w:val="white"/>
        </w:rPr>
        <w:t xml:space="preserve">function gives weightage </w:t>
      </w:r>
      <w:r>
        <w:rPr>
          <w:rFonts w:ascii="Times New Roman" w:eastAsia="Times New Roman" w:hAnsi="Times New Roman" w:cs="Times New Roman"/>
          <w:sz w:val="24"/>
          <w:szCs w:val="24"/>
          <w:highlight w:val="white"/>
        </w:rPr>
        <w:t>to the values which are passed deciding their level of importance ranging from</w:t>
      </w:r>
      <w:r>
        <w:rPr>
          <w:rFonts w:ascii="Times New Roman" w:eastAsia="Times New Roman" w:hAnsi="Times New Roman" w:cs="Times New Roman"/>
          <w:b/>
          <w:sz w:val="24"/>
          <w:szCs w:val="24"/>
          <w:highlight w:val="white"/>
        </w:rPr>
        <w:t>-1</w:t>
      </w:r>
      <w:r>
        <w:rPr>
          <w:rFonts w:ascii="Times New Roman" w:eastAsia="Times New Roman" w:hAnsi="Times New Roman" w:cs="Times New Roman"/>
          <w:sz w:val="24"/>
          <w:szCs w:val="24"/>
          <w:highlight w:val="white"/>
        </w:rPr>
        <w:t xml:space="preserve"> to </w:t>
      </w:r>
      <w:r>
        <w:rPr>
          <w:rFonts w:ascii="Times New Roman" w:eastAsia="Times New Roman" w:hAnsi="Times New Roman" w:cs="Times New Roman"/>
          <w:b/>
          <w:sz w:val="24"/>
          <w:szCs w:val="24"/>
          <w:highlight w:val="white"/>
        </w:rPr>
        <w:t>1</w:t>
      </w:r>
    </w:p>
    <w:p w:rsidR="00793F16" w:rsidRDefault="00690728">
      <w:pPr>
        <w:spacing w:line="36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lang w:val="en-US"/>
        </w:rPr>
        <w:drawing>
          <wp:inline distT="114300" distB="114300" distL="114300" distR="114300">
            <wp:extent cx="2709863" cy="713521"/>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2709863" cy="713521"/>
                    </a:xfrm>
                    <a:prstGeom prst="rect">
                      <a:avLst/>
                    </a:prstGeom>
                    <a:ln/>
                  </pic:spPr>
                </pic:pic>
              </a:graphicData>
            </a:graphic>
          </wp:inline>
        </w:drawing>
      </w:r>
    </w:p>
    <w:p w:rsidR="00793F16" w:rsidRDefault="00690728">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ii. Forget gate </w:t>
      </w:r>
      <w:r>
        <w:rPr>
          <w:rFonts w:ascii="Times New Roman" w:eastAsia="Times New Roman" w:hAnsi="Times New Roman" w:cs="Times New Roman"/>
          <w:sz w:val="24"/>
          <w:szCs w:val="24"/>
          <w:highlight w:val="white"/>
        </w:rPr>
        <w:t xml:space="preserve">— discover what details to be discarded from the block. It is decided by the </w:t>
      </w:r>
      <w:r>
        <w:rPr>
          <w:rFonts w:ascii="Times New Roman" w:eastAsia="Times New Roman" w:hAnsi="Times New Roman" w:cs="Times New Roman"/>
          <w:b/>
          <w:sz w:val="24"/>
          <w:szCs w:val="24"/>
          <w:highlight w:val="white"/>
        </w:rPr>
        <w:t xml:space="preserve">sigmoid function. </w:t>
      </w:r>
      <w:r>
        <w:rPr>
          <w:rFonts w:ascii="Times New Roman" w:eastAsia="Times New Roman" w:hAnsi="Times New Roman" w:cs="Times New Roman"/>
          <w:sz w:val="24"/>
          <w:szCs w:val="24"/>
          <w:highlight w:val="white"/>
        </w:rPr>
        <w:t>it looks at the previous state(</w:t>
      </w:r>
      <w:r>
        <w:rPr>
          <w:rFonts w:ascii="Times New Roman" w:eastAsia="Times New Roman" w:hAnsi="Times New Roman" w:cs="Times New Roman"/>
          <w:b/>
          <w:sz w:val="24"/>
          <w:szCs w:val="24"/>
          <w:highlight w:val="white"/>
        </w:rPr>
        <w:t>ht-1</w:t>
      </w:r>
      <w:r>
        <w:rPr>
          <w:rFonts w:ascii="Times New Roman" w:eastAsia="Times New Roman" w:hAnsi="Times New Roman" w:cs="Times New Roman"/>
          <w:sz w:val="24"/>
          <w:szCs w:val="24"/>
          <w:highlight w:val="white"/>
        </w:rPr>
        <w:t>) and the content</w:t>
      </w:r>
      <w:r>
        <w:rPr>
          <w:rFonts w:ascii="Times New Roman" w:eastAsia="Times New Roman" w:hAnsi="Times New Roman" w:cs="Times New Roman"/>
          <w:sz w:val="32"/>
          <w:szCs w:val="32"/>
          <w:highlight w:val="white"/>
        </w:rPr>
        <w:t xml:space="preserve"> </w:t>
      </w:r>
      <w:r>
        <w:rPr>
          <w:rFonts w:ascii="Times New Roman" w:eastAsia="Times New Roman" w:hAnsi="Times New Roman" w:cs="Times New Roman"/>
          <w:sz w:val="24"/>
          <w:szCs w:val="24"/>
          <w:highlight w:val="white"/>
        </w:rPr>
        <w:t>input(</w:t>
      </w:r>
      <w:r>
        <w:rPr>
          <w:rFonts w:ascii="Times New Roman" w:eastAsia="Times New Roman" w:hAnsi="Times New Roman" w:cs="Times New Roman"/>
          <w:b/>
          <w:sz w:val="24"/>
          <w:szCs w:val="24"/>
          <w:highlight w:val="white"/>
        </w:rPr>
        <w:t>Xt</w:t>
      </w:r>
      <w:r>
        <w:rPr>
          <w:rFonts w:ascii="Times New Roman" w:eastAsia="Times New Roman" w:hAnsi="Times New Roman" w:cs="Times New Roman"/>
          <w:sz w:val="24"/>
          <w:szCs w:val="24"/>
          <w:highlight w:val="white"/>
        </w:rPr>
        <w:t xml:space="preserve">) and outputs a number between </w:t>
      </w:r>
      <w:r>
        <w:rPr>
          <w:rFonts w:ascii="Times New Roman" w:eastAsia="Times New Roman" w:hAnsi="Times New Roman" w:cs="Times New Roman"/>
          <w:b/>
          <w:sz w:val="24"/>
          <w:szCs w:val="24"/>
          <w:highlight w:val="white"/>
        </w:rPr>
        <w:t>0(</w:t>
      </w:r>
      <w:r>
        <w:rPr>
          <w:rFonts w:ascii="Times New Roman" w:eastAsia="Times New Roman" w:hAnsi="Times New Roman" w:cs="Times New Roman"/>
          <w:i/>
          <w:sz w:val="24"/>
          <w:szCs w:val="24"/>
          <w:highlight w:val="white"/>
        </w:rPr>
        <w:t>omit this</w:t>
      </w:r>
      <w:r>
        <w:rPr>
          <w:rFonts w:ascii="Times New Roman" w:eastAsia="Times New Roman" w:hAnsi="Times New Roman" w:cs="Times New Roman"/>
          <w:sz w:val="24"/>
          <w:szCs w:val="24"/>
          <w:highlight w:val="white"/>
        </w:rPr>
        <w:t xml:space="preserve">)and </w:t>
      </w:r>
      <w:r>
        <w:rPr>
          <w:rFonts w:ascii="Times New Roman" w:eastAsia="Times New Roman" w:hAnsi="Times New Roman" w:cs="Times New Roman"/>
          <w:b/>
          <w:sz w:val="24"/>
          <w:szCs w:val="24"/>
          <w:highlight w:val="white"/>
        </w:rPr>
        <w:t>1(</w:t>
      </w:r>
      <w:r>
        <w:rPr>
          <w:rFonts w:ascii="Times New Roman" w:eastAsia="Times New Roman" w:hAnsi="Times New Roman" w:cs="Times New Roman"/>
          <w:i/>
          <w:sz w:val="24"/>
          <w:szCs w:val="24"/>
          <w:highlight w:val="white"/>
        </w:rPr>
        <w:t>keep this</w:t>
      </w:r>
      <w:r>
        <w:rPr>
          <w:rFonts w:ascii="Times New Roman" w:eastAsia="Times New Roman" w:hAnsi="Times New Roman" w:cs="Times New Roman"/>
          <w:b/>
          <w:sz w:val="24"/>
          <w:szCs w:val="24"/>
          <w:highlight w:val="white"/>
        </w:rPr>
        <w:t>)</w:t>
      </w:r>
      <w:r>
        <w:rPr>
          <w:rFonts w:ascii="Times New Roman" w:eastAsia="Times New Roman" w:hAnsi="Times New Roman" w:cs="Times New Roman"/>
          <w:sz w:val="24"/>
          <w:szCs w:val="24"/>
          <w:highlight w:val="white"/>
        </w:rPr>
        <w:t xml:space="preserve">for each number in the cell state </w:t>
      </w:r>
      <w:r>
        <w:rPr>
          <w:rFonts w:ascii="Gungsuh" w:eastAsia="Gungsuh" w:hAnsi="Gungsuh" w:cs="Gungsuh"/>
          <w:b/>
          <w:sz w:val="24"/>
          <w:szCs w:val="24"/>
          <w:highlight w:val="white"/>
        </w:rPr>
        <w:t>Ct−1</w:t>
      </w:r>
      <w:r>
        <w:rPr>
          <w:rFonts w:ascii="Times New Roman" w:eastAsia="Times New Roman" w:hAnsi="Times New Roman" w:cs="Times New Roman"/>
          <w:sz w:val="24"/>
          <w:szCs w:val="24"/>
          <w:highlight w:val="white"/>
        </w:rPr>
        <w:t>.</w:t>
      </w:r>
    </w:p>
    <w:p w:rsidR="00793F16" w:rsidRDefault="00793F16">
      <w:pPr>
        <w:spacing w:line="360" w:lineRule="auto"/>
        <w:jc w:val="both"/>
        <w:rPr>
          <w:rFonts w:ascii="Times New Roman" w:eastAsia="Times New Roman" w:hAnsi="Times New Roman" w:cs="Times New Roman"/>
          <w:sz w:val="24"/>
          <w:szCs w:val="24"/>
          <w:highlight w:val="white"/>
        </w:rPr>
      </w:pPr>
    </w:p>
    <w:p w:rsidR="00793F16" w:rsidRDefault="00690728">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2795588" cy="599054"/>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2795588" cy="599054"/>
                    </a:xfrm>
                    <a:prstGeom prst="rect">
                      <a:avLst/>
                    </a:prstGeom>
                    <a:ln/>
                  </pic:spPr>
                </pic:pic>
              </a:graphicData>
            </a:graphic>
          </wp:inline>
        </w:drawing>
      </w:r>
    </w:p>
    <w:p w:rsidR="00793F16" w:rsidRDefault="00793F16">
      <w:pPr>
        <w:spacing w:line="360" w:lineRule="auto"/>
        <w:jc w:val="both"/>
        <w:rPr>
          <w:rFonts w:ascii="Times New Roman" w:eastAsia="Times New Roman" w:hAnsi="Times New Roman" w:cs="Times New Roman"/>
          <w:sz w:val="24"/>
          <w:szCs w:val="24"/>
          <w:highlight w:val="white"/>
        </w:rPr>
      </w:pPr>
    </w:p>
    <w:p w:rsidR="00793F16" w:rsidRDefault="00690728">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iii. Output gate</w:t>
      </w:r>
      <w:r>
        <w:rPr>
          <w:rFonts w:ascii="Times New Roman" w:eastAsia="Times New Roman" w:hAnsi="Times New Roman" w:cs="Times New Roman"/>
          <w:sz w:val="24"/>
          <w:szCs w:val="24"/>
          <w:highlight w:val="white"/>
        </w:rPr>
        <w:t xml:space="preserve"> — the input and the memory of the block is used to decide the output. </w:t>
      </w:r>
      <w:r>
        <w:rPr>
          <w:rFonts w:ascii="Times New Roman" w:eastAsia="Times New Roman" w:hAnsi="Times New Roman" w:cs="Times New Roman"/>
          <w:b/>
          <w:sz w:val="24"/>
          <w:szCs w:val="24"/>
          <w:highlight w:val="white"/>
        </w:rPr>
        <w:t>Sigmoid</w:t>
      </w:r>
      <w:r>
        <w:rPr>
          <w:rFonts w:ascii="Times New Roman" w:eastAsia="Times New Roman" w:hAnsi="Times New Roman" w:cs="Times New Roman"/>
          <w:sz w:val="24"/>
          <w:szCs w:val="24"/>
          <w:highlight w:val="white"/>
        </w:rPr>
        <w:t xml:space="preserve"> function decides which values to let through </w:t>
      </w:r>
      <w:r>
        <w:rPr>
          <w:rFonts w:ascii="Times New Roman" w:eastAsia="Times New Roman" w:hAnsi="Times New Roman" w:cs="Times New Roman"/>
          <w:b/>
          <w:sz w:val="24"/>
          <w:szCs w:val="24"/>
          <w:highlight w:val="white"/>
        </w:rPr>
        <w:t xml:space="preserve">0,1. </w:t>
      </w:r>
      <w:r>
        <w:rPr>
          <w:rFonts w:ascii="Times New Roman" w:eastAsia="Times New Roman" w:hAnsi="Times New Roman" w:cs="Times New Roman"/>
          <w:sz w:val="24"/>
          <w:szCs w:val="24"/>
          <w:highlight w:val="white"/>
        </w:rPr>
        <w:t xml:space="preserve">and </w:t>
      </w:r>
      <w:r>
        <w:rPr>
          <w:rFonts w:ascii="Times New Roman" w:eastAsia="Times New Roman" w:hAnsi="Times New Roman" w:cs="Times New Roman"/>
          <w:b/>
          <w:sz w:val="24"/>
          <w:szCs w:val="24"/>
          <w:highlight w:val="white"/>
        </w:rPr>
        <w:t xml:space="preserve">tanh </w:t>
      </w:r>
      <w:r>
        <w:rPr>
          <w:rFonts w:ascii="Times New Roman" w:eastAsia="Times New Roman" w:hAnsi="Times New Roman" w:cs="Times New Roman"/>
          <w:sz w:val="24"/>
          <w:szCs w:val="24"/>
          <w:highlight w:val="white"/>
        </w:rPr>
        <w:t>function gives weightage to the values which are passed deciding their level of importance ranging from</w:t>
      </w:r>
      <w:r>
        <w:rPr>
          <w:rFonts w:ascii="Times New Roman" w:eastAsia="Times New Roman" w:hAnsi="Times New Roman" w:cs="Times New Roman"/>
          <w:b/>
          <w:sz w:val="24"/>
          <w:szCs w:val="24"/>
          <w:highlight w:val="white"/>
        </w:rPr>
        <w:t>-1</w:t>
      </w:r>
      <w:r>
        <w:rPr>
          <w:rFonts w:ascii="Times New Roman" w:eastAsia="Times New Roman" w:hAnsi="Times New Roman" w:cs="Times New Roman"/>
          <w:sz w:val="24"/>
          <w:szCs w:val="24"/>
          <w:highlight w:val="white"/>
        </w:rPr>
        <w:t xml:space="preserve"> to </w:t>
      </w:r>
      <w:r>
        <w:rPr>
          <w:rFonts w:ascii="Times New Roman" w:eastAsia="Times New Roman" w:hAnsi="Times New Roman" w:cs="Times New Roman"/>
          <w:b/>
          <w:sz w:val="24"/>
          <w:szCs w:val="24"/>
          <w:highlight w:val="white"/>
        </w:rPr>
        <w:t xml:space="preserve">1 </w:t>
      </w:r>
      <w:r>
        <w:rPr>
          <w:rFonts w:ascii="Times New Roman" w:eastAsia="Times New Roman" w:hAnsi="Times New Roman" w:cs="Times New Roman"/>
          <w:sz w:val="24"/>
          <w:szCs w:val="24"/>
          <w:highlight w:val="white"/>
        </w:rPr>
        <w:t xml:space="preserve">and multiplied with output of </w:t>
      </w:r>
      <w:r>
        <w:rPr>
          <w:rFonts w:ascii="Times New Roman" w:eastAsia="Times New Roman" w:hAnsi="Times New Roman" w:cs="Times New Roman"/>
          <w:b/>
          <w:sz w:val="24"/>
          <w:szCs w:val="24"/>
          <w:highlight w:val="white"/>
        </w:rPr>
        <w:t>Sigmoid.</w:t>
      </w:r>
    </w:p>
    <w:p w:rsidR="00793F16" w:rsidRDefault="00690728">
      <w:pPr>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lang w:val="en-US"/>
        </w:rPr>
        <w:drawing>
          <wp:inline distT="114300" distB="114300" distL="114300" distR="114300">
            <wp:extent cx="2986088" cy="66675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2986088" cy="666750"/>
                    </a:xfrm>
                    <a:prstGeom prst="rect">
                      <a:avLst/>
                    </a:prstGeom>
                    <a:ln/>
                  </pic:spPr>
                </pic:pic>
              </a:graphicData>
            </a:graphic>
          </wp:inline>
        </w:drawing>
      </w:r>
    </w:p>
    <w:p w:rsidR="00793F16" w:rsidRDefault="00793F16">
      <w:pPr>
        <w:spacing w:line="360" w:lineRule="auto"/>
        <w:jc w:val="both"/>
        <w:rPr>
          <w:rFonts w:ascii="Times New Roman" w:eastAsia="Times New Roman" w:hAnsi="Times New Roman" w:cs="Times New Roman"/>
          <w:sz w:val="24"/>
          <w:szCs w:val="24"/>
        </w:rPr>
      </w:pPr>
    </w:p>
    <w:p w:rsidR="00793F16" w:rsidRDefault="00690728">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lang w:val="en-US"/>
        </w:rPr>
        <w:lastRenderedPageBreak/>
        <w:drawing>
          <wp:inline distT="114300" distB="114300" distL="114300" distR="114300">
            <wp:extent cx="3724275" cy="2500313"/>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3724275" cy="2500313"/>
                    </a:xfrm>
                    <a:prstGeom prst="rect">
                      <a:avLst/>
                    </a:prstGeom>
                    <a:ln/>
                  </pic:spPr>
                </pic:pic>
              </a:graphicData>
            </a:graphic>
          </wp:inline>
        </w:drawing>
      </w:r>
    </w:p>
    <w:p w:rsidR="00793F16" w:rsidRDefault="00690728">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Pr>
          <w:rFonts w:ascii="Times New Roman" w:eastAsia="Times New Roman" w:hAnsi="Times New Roman" w:cs="Times New Roman"/>
          <w:sz w:val="24"/>
          <w:szCs w:val="24"/>
        </w:rPr>
        <w:t xml:space="preserve"> Sample LSTM architecture</w:t>
      </w:r>
    </w:p>
    <w:p w:rsidR="00793F16" w:rsidRDefault="00793F16">
      <w:pPr>
        <w:jc w:val="center"/>
        <w:rPr>
          <w:rFonts w:ascii="Times New Roman" w:eastAsia="Times New Roman" w:hAnsi="Times New Roman" w:cs="Times New Roman"/>
          <w:sz w:val="24"/>
          <w:szCs w:val="24"/>
        </w:rPr>
      </w:pPr>
    </w:p>
    <w:p w:rsidR="00793F16" w:rsidRDefault="00793F16">
      <w:pPr>
        <w:jc w:val="center"/>
        <w:rPr>
          <w:rFonts w:ascii="Times New Roman" w:eastAsia="Times New Roman" w:hAnsi="Times New Roman" w:cs="Times New Roman"/>
          <w:sz w:val="24"/>
          <w:szCs w:val="24"/>
        </w:rPr>
      </w:pPr>
    </w:p>
    <w:p w:rsidR="00793F16" w:rsidRDefault="00690728">
      <w:pPr>
        <w:jc w:val="center"/>
        <w:rPr>
          <w:rFonts w:ascii="Times New Roman" w:eastAsia="Times New Roman" w:hAnsi="Times New Roman" w:cs="Times New Roman"/>
          <w:sz w:val="24"/>
          <w:szCs w:val="24"/>
        </w:rPr>
      </w:pPr>
      <w:r>
        <w:rPr>
          <w:noProof/>
          <w:lang w:val="en-US"/>
        </w:rPr>
        <w:drawing>
          <wp:anchor distT="0" distB="0" distL="0" distR="0" simplePos="0" relativeHeight="251660288" behindDoc="0" locked="0" layoutInCell="1" hidden="0" allowOverlap="1">
            <wp:simplePos x="0" y="0"/>
            <wp:positionH relativeFrom="column">
              <wp:posOffset>447675</wp:posOffset>
            </wp:positionH>
            <wp:positionV relativeFrom="paragraph">
              <wp:posOffset>28556</wp:posOffset>
            </wp:positionV>
            <wp:extent cx="4205288" cy="2215509"/>
            <wp:effectExtent l="0" t="0" r="0" b="0"/>
            <wp:wrapSquare wrapText="bothSides" distT="0" distB="0" distL="0" distR="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l="5582" t="65889" r="63875"/>
                    <a:stretch>
                      <a:fillRect/>
                    </a:stretch>
                  </pic:blipFill>
                  <pic:spPr>
                    <a:xfrm>
                      <a:off x="0" y="0"/>
                      <a:ext cx="4205288" cy="2215509"/>
                    </a:xfrm>
                    <a:prstGeom prst="rect">
                      <a:avLst/>
                    </a:prstGeom>
                    <a:ln/>
                  </pic:spPr>
                </pic:pic>
              </a:graphicData>
            </a:graphic>
          </wp:anchor>
        </w:drawing>
      </w:r>
    </w:p>
    <w:p w:rsidR="00793F16" w:rsidRDefault="00793F16">
      <w:pPr>
        <w:jc w:val="center"/>
        <w:rPr>
          <w:rFonts w:ascii="Times New Roman" w:eastAsia="Times New Roman" w:hAnsi="Times New Roman" w:cs="Times New Roman"/>
          <w:sz w:val="24"/>
          <w:szCs w:val="24"/>
        </w:rPr>
      </w:pPr>
    </w:p>
    <w:p w:rsidR="00793F16" w:rsidRDefault="00793F16">
      <w:pPr>
        <w:spacing w:after="120"/>
        <w:rPr>
          <w:rFonts w:ascii="Times New Roman" w:eastAsia="Times New Roman" w:hAnsi="Times New Roman" w:cs="Times New Roman"/>
          <w:b/>
          <w:sz w:val="24"/>
          <w:szCs w:val="24"/>
        </w:rPr>
      </w:pPr>
    </w:p>
    <w:p w:rsidR="00793F16" w:rsidRDefault="00793F16">
      <w:pPr>
        <w:spacing w:after="120"/>
        <w:rPr>
          <w:rFonts w:ascii="Times New Roman" w:eastAsia="Times New Roman" w:hAnsi="Times New Roman" w:cs="Times New Roman"/>
          <w:b/>
          <w:sz w:val="24"/>
          <w:szCs w:val="24"/>
        </w:rPr>
      </w:pPr>
    </w:p>
    <w:p w:rsidR="00793F16" w:rsidRDefault="00793F16">
      <w:pPr>
        <w:spacing w:after="120"/>
        <w:rPr>
          <w:rFonts w:ascii="Times New Roman" w:eastAsia="Times New Roman" w:hAnsi="Times New Roman" w:cs="Times New Roman"/>
          <w:b/>
          <w:sz w:val="24"/>
          <w:szCs w:val="24"/>
        </w:rPr>
      </w:pPr>
    </w:p>
    <w:p w:rsidR="00793F16" w:rsidRDefault="00793F16">
      <w:pPr>
        <w:spacing w:after="120"/>
        <w:rPr>
          <w:rFonts w:ascii="Times New Roman" w:eastAsia="Times New Roman" w:hAnsi="Times New Roman" w:cs="Times New Roman"/>
          <w:b/>
          <w:sz w:val="24"/>
          <w:szCs w:val="24"/>
        </w:rPr>
      </w:pPr>
    </w:p>
    <w:p w:rsidR="00793F16" w:rsidRDefault="00793F16">
      <w:pPr>
        <w:spacing w:after="120"/>
        <w:rPr>
          <w:rFonts w:ascii="Times New Roman" w:eastAsia="Times New Roman" w:hAnsi="Times New Roman" w:cs="Times New Roman"/>
          <w:b/>
          <w:sz w:val="24"/>
          <w:szCs w:val="24"/>
        </w:rPr>
      </w:pPr>
    </w:p>
    <w:p w:rsidR="00793F16" w:rsidRDefault="00793F16">
      <w:pPr>
        <w:spacing w:after="120"/>
        <w:rPr>
          <w:rFonts w:ascii="Times New Roman" w:eastAsia="Times New Roman" w:hAnsi="Times New Roman" w:cs="Times New Roman"/>
          <w:b/>
          <w:sz w:val="24"/>
          <w:szCs w:val="24"/>
        </w:rPr>
      </w:pPr>
    </w:p>
    <w:p w:rsidR="00793F16" w:rsidRDefault="00793F16">
      <w:pPr>
        <w:spacing w:after="120"/>
        <w:rPr>
          <w:rFonts w:ascii="Times New Roman" w:eastAsia="Times New Roman" w:hAnsi="Times New Roman" w:cs="Times New Roman"/>
          <w:b/>
          <w:sz w:val="24"/>
          <w:szCs w:val="24"/>
        </w:rPr>
      </w:pPr>
    </w:p>
    <w:p w:rsidR="00793F16" w:rsidRDefault="00690728">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w:t>
      </w:r>
      <w:r>
        <w:rPr>
          <w:rFonts w:ascii="Times New Roman" w:eastAsia="Times New Roman" w:hAnsi="Times New Roman" w:cs="Times New Roman"/>
          <w:sz w:val="24"/>
          <w:szCs w:val="24"/>
        </w:rPr>
        <w:t xml:space="preserve"> LSTM architecture and Details</w:t>
      </w:r>
    </w:p>
    <w:p w:rsidR="00793F16" w:rsidRDefault="00793F16">
      <w:pPr>
        <w:rPr>
          <w:rFonts w:ascii="Times New Roman" w:eastAsia="Times New Roman" w:hAnsi="Times New Roman" w:cs="Times New Roman"/>
          <w:sz w:val="24"/>
          <w:szCs w:val="24"/>
        </w:rPr>
      </w:pPr>
    </w:p>
    <w:p w:rsidR="00793F16" w:rsidRDefault="00690728">
      <w:pPr>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1785938" cy="2105025"/>
            <wp:effectExtent l="0" t="0" r="0" b="0"/>
            <wp:docPr id="2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1785938" cy="2105025"/>
                    </a:xfrm>
                    <a:prstGeom prst="rect">
                      <a:avLst/>
                    </a:prstGeom>
                    <a:ln/>
                  </pic:spPr>
                </pic:pic>
              </a:graphicData>
            </a:graphic>
          </wp:inline>
        </w:drawing>
      </w:r>
    </w:p>
    <w:p w:rsidR="00793F16" w:rsidRDefault="00793F16">
      <w:pPr>
        <w:spacing w:after="120"/>
        <w:rPr>
          <w:rFonts w:ascii="Times New Roman" w:eastAsia="Times New Roman" w:hAnsi="Times New Roman" w:cs="Times New Roman"/>
          <w:b/>
          <w:sz w:val="24"/>
          <w:szCs w:val="24"/>
        </w:rPr>
      </w:pPr>
    </w:p>
    <w:p w:rsidR="00793F16" w:rsidRDefault="00690728">
      <w:p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LOSS METRIC</w:t>
      </w:r>
    </w:p>
    <w:p w:rsidR="00793F16" w:rsidRDefault="00690728">
      <w:pPr>
        <w:spacing w:after="1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model uses </w:t>
      </w:r>
      <w:r>
        <w:rPr>
          <w:rFonts w:ascii="Times New Roman" w:eastAsia="Times New Roman" w:hAnsi="Times New Roman" w:cs="Times New Roman"/>
          <w:b/>
          <w:i/>
          <w:sz w:val="24"/>
          <w:szCs w:val="24"/>
        </w:rPr>
        <w:t>mean squared error</w:t>
      </w:r>
      <w:r>
        <w:rPr>
          <w:rFonts w:ascii="Times New Roman" w:eastAsia="Times New Roman" w:hAnsi="Times New Roman" w:cs="Times New Roman"/>
          <w:sz w:val="24"/>
          <w:szCs w:val="24"/>
        </w:rPr>
        <w:t xml:space="preserve"> as a loss metric. Mean squared error is used </w:t>
      </w:r>
      <w:r>
        <w:rPr>
          <w:rFonts w:ascii="Times New Roman" w:eastAsia="Times New Roman" w:hAnsi="Times New Roman" w:cs="Times New Roman"/>
          <w:sz w:val="24"/>
          <w:szCs w:val="24"/>
          <w:highlight w:val="white"/>
        </w:rPr>
        <w:t>to tell how close a regression line is to a set of points. It also gives more weight to larger differences.</w:t>
      </w:r>
    </w:p>
    <w:p w:rsidR="00793F16" w:rsidRDefault="00793F16">
      <w:pPr>
        <w:spacing w:after="120"/>
        <w:rPr>
          <w:rFonts w:ascii="Times New Roman" w:eastAsia="Times New Roman" w:hAnsi="Times New Roman" w:cs="Times New Roman"/>
          <w:b/>
          <w:sz w:val="24"/>
          <w:szCs w:val="24"/>
          <w:highlight w:val="white"/>
        </w:rPr>
      </w:pPr>
    </w:p>
    <w:p w:rsidR="00793F16" w:rsidRDefault="00690728">
      <w:pPr>
        <w:spacing w:after="12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3.2 ACTIVATION FUNCTION</w:t>
      </w:r>
    </w:p>
    <w:p w:rsidR="00793F16" w:rsidRDefault="00690728">
      <w:p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Sigmoid Function:</w:t>
      </w:r>
    </w:p>
    <w:p w:rsidR="00793F16" w:rsidRDefault="00690728">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Since every neuron must predict a value within the range of [0,1], we chose sigmoid activation function. The sigmoid function can be represented as:</w:t>
      </w:r>
    </w:p>
    <w:p w:rsidR="00793F16" w:rsidRDefault="00690728">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341248" cy="549427"/>
            <wp:effectExtent l="0" t="0" r="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1341248" cy="549427"/>
                    </a:xfrm>
                    <a:prstGeom prst="rect">
                      <a:avLst/>
                    </a:prstGeom>
                    <a:ln/>
                  </pic:spPr>
                </pic:pic>
              </a:graphicData>
            </a:graphic>
          </wp:inline>
        </w:drawing>
      </w:r>
    </w:p>
    <w:p w:rsidR="00793F16" w:rsidRDefault="00690728">
      <w:pPr>
        <w:spacing w:after="120"/>
        <w:rPr>
          <w:rFonts w:ascii="Times New Roman" w:eastAsia="Times New Roman" w:hAnsi="Times New Roman" w:cs="Times New Roman"/>
          <w:sz w:val="24"/>
          <w:szCs w:val="24"/>
          <w:highlight w:val="white"/>
        </w:rPr>
      </w:pPr>
      <w:r>
        <w:rPr>
          <w:noProof/>
          <w:lang w:val="en-US"/>
        </w:rPr>
        <w:drawing>
          <wp:anchor distT="0" distB="0" distL="0" distR="0" simplePos="0" relativeHeight="251661312" behindDoc="0" locked="0" layoutInCell="1" hidden="0" allowOverlap="1">
            <wp:simplePos x="0" y="0"/>
            <wp:positionH relativeFrom="column">
              <wp:posOffset>1152525</wp:posOffset>
            </wp:positionH>
            <wp:positionV relativeFrom="paragraph">
              <wp:posOffset>45523</wp:posOffset>
            </wp:positionV>
            <wp:extent cx="2328863" cy="1222653"/>
            <wp:effectExtent l="0" t="0" r="0" b="0"/>
            <wp:wrapSquare wrapText="bothSides" distT="0" distB="0" distL="0" distR="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2328863" cy="1222653"/>
                    </a:xfrm>
                    <a:prstGeom prst="rect">
                      <a:avLst/>
                    </a:prstGeom>
                    <a:ln/>
                  </pic:spPr>
                </pic:pic>
              </a:graphicData>
            </a:graphic>
          </wp:anchor>
        </w:drawing>
      </w:r>
    </w:p>
    <w:p w:rsidR="00793F16" w:rsidRDefault="00793F16">
      <w:pPr>
        <w:jc w:val="center"/>
        <w:rPr>
          <w:rFonts w:ascii="Times New Roman" w:eastAsia="Times New Roman" w:hAnsi="Times New Roman" w:cs="Times New Roman"/>
          <w:sz w:val="24"/>
          <w:szCs w:val="24"/>
        </w:rPr>
      </w:pPr>
    </w:p>
    <w:p w:rsidR="00793F16" w:rsidRDefault="00793F16">
      <w:pPr>
        <w:spacing w:after="120"/>
        <w:jc w:val="both"/>
        <w:rPr>
          <w:rFonts w:ascii="Times New Roman" w:eastAsia="Times New Roman" w:hAnsi="Times New Roman" w:cs="Times New Roman"/>
          <w:sz w:val="24"/>
          <w:szCs w:val="24"/>
        </w:rPr>
      </w:pPr>
    </w:p>
    <w:p w:rsidR="00793F16" w:rsidRDefault="00793F16">
      <w:pPr>
        <w:spacing w:after="120"/>
        <w:rPr>
          <w:rFonts w:ascii="Times New Roman" w:eastAsia="Times New Roman" w:hAnsi="Times New Roman" w:cs="Times New Roman"/>
          <w:b/>
          <w:sz w:val="24"/>
          <w:szCs w:val="24"/>
        </w:rPr>
      </w:pPr>
    </w:p>
    <w:p w:rsidR="00793F16" w:rsidRDefault="00793F16">
      <w:pPr>
        <w:spacing w:after="120"/>
        <w:rPr>
          <w:rFonts w:ascii="Times New Roman" w:eastAsia="Times New Roman" w:hAnsi="Times New Roman" w:cs="Times New Roman"/>
          <w:b/>
          <w:sz w:val="24"/>
          <w:szCs w:val="24"/>
        </w:rPr>
      </w:pPr>
    </w:p>
    <w:p w:rsidR="00793F16" w:rsidRDefault="00690728">
      <w:pPr>
        <w:spacing w:after="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Figure 6: </w:t>
      </w:r>
      <w:r>
        <w:rPr>
          <w:rFonts w:ascii="Times New Roman" w:eastAsia="Times New Roman" w:hAnsi="Times New Roman" w:cs="Times New Roman"/>
          <w:sz w:val="24"/>
          <w:szCs w:val="24"/>
        </w:rPr>
        <w:t>Sigmoid Activation function</w:t>
      </w:r>
    </w:p>
    <w:p w:rsidR="00793F16" w:rsidRDefault="00690728">
      <w:p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Tanh Function:</w:t>
      </w:r>
    </w:p>
    <w:p w:rsidR="00793F16" w:rsidRDefault="00690728">
      <w:pPr>
        <w:spacing w:before="240"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Tanh is also like logistic sigmoid but better. The range of the tanh function is from (-1 to 1). tanh is also sigmoidal (s - shaped).</w:t>
      </w:r>
    </w:p>
    <w:p w:rsidR="00793F16" w:rsidRDefault="00690728">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lang w:val="en-US"/>
        </w:rPr>
        <w:drawing>
          <wp:inline distT="114300" distB="114300" distL="114300" distR="114300">
            <wp:extent cx="2695772" cy="1476617"/>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l="47756" r="8012" b="56817"/>
                    <a:stretch>
                      <a:fillRect/>
                    </a:stretch>
                  </pic:blipFill>
                  <pic:spPr>
                    <a:xfrm>
                      <a:off x="0" y="0"/>
                      <a:ext cx="2695772" cy="1476617"/>
                    </a:xfrm>
                    <a:prstGeom prst="rect">
                      <a:avLst/>
                    </a:prstGeom>
                    <a:ln/>
                  </pic:spPr>
                </pic:pic>
              </a:graphicData>
            </a:graphic>
          </wp:inline>
        </w:drawing>
      </w:r>
    </w:p>
    <w:p w:rsidR="00793F16" w:rsidRDefault="00690728">
      <w:pPr>
        <w:spacing w:after="1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Figure 7: </w:t>
      </w:r>
      <w:r>
        <w:rPr>
          <w:rFonts w:ascii="Times New Roman" w:eastAsia="Times New Roman" w:hAnsi="Times New Roman" w:cs="Times New Roman"/>
          <w:sz w:val="24"/>
          <w:szCs w:val="24"/>
        </w:rPr>
        <w:t>Tanh Activation function</w:t>
      </w:r>
    </w:p>
    <w:p w:rsidR="00793F16" w:rsidRDefault="00793F16">
      <w:pPr>
        <w:spacing w:after="120"/>
        <w:rPr>
          <w:rFonts w:ascii="Times New Roman" w:eastAsia="Times New Roman" w:hAnsi="Times New Roman" w:cs="Times New Roman"/>
          <w:sz w:val="24"/>
          <w:szCs w:val="24"/>
        </w:rPr>
      </w:pPr>
    </w:p>
    <w:p w:rsidR="00793F16" w:rsidRDefault="00793F16">
      <w:pPr>
        <w:spacing w:after="120"/>
        <w:rPr>
          <w:rFonts w:ascii="Times New Roman" w:eastAsia="Times New Roman" w:hAnsi="Times New Roman" w:cs="Times New Roman"/>
          <w:b/>
          <w:sz w:val="24"/>
          <w:szCs w:val="24"/>
        </w:rPr>
      </w:pPr>
    </w:p>
    <w:p w:rsidR="00793F16" w:rsidRDefault="00690728">
      <w:p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OPTIMIZER</w:t>
      </w:r>
    </w:p>
    <w:p w:rsidR="00793F16" w:rsidRDefault="00793F16">
      <w:pPr>
        <w:spacing w:after="120"/>
        <w:rPr>
          <w:rFonts w:ascii="Times New Roman" w:eastAsia="Times New Roman" w:hAnsi="Times New Roman" w:cs="Times New Roman"/>
          <w:b/>
          <w:sz w:val="24"/>
          <w:szCs w:val="24"/>
        </w:rPr>
      </w:pPr>
    </w:p>
    <w:p w:rsidR="00793F16" w:rsidRDefault="00690728">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uses </w:t>
      </w:r>
      <w:r>
        <w:rPr>
          <w:rFonts w:ascii="Times New Roman" w:eastAsia="Times New Roman" w:hAnsi="Times New Roman" w:cs="Times New Roman"/>
          <w:b/>
          <w:i/>
          <w:sz w:val="24"/>
          <w:szCs w:val="24"/>
        </w:rPr>
        <w:t>Adam</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optimizer. </w:t>
      </w:r>
    </w:p>
    <w:p w:rsidR="00793F16" w:rsidRDefault="00690728">
      <w:pPr>
        <w:numPr>
          <w:ilvl w:val="0"/>
          <w:numId w:val="1"/>
        </w:num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Adam optimizer:</w:t>
      </w:r>
    </w:p>
    <w:p w:rsidR="00793F16" w:rsidRDefault="00690728">
      <w:pPr>
        <w:spacing w:after="120"/>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rPr>
        <w:t>Adam</w:t>
      </w:r>
      <w:r>
        <w:rPr>
          <w:rFonts w:ascii="Times New Roman" w:eastAsia="Times New Roman" w:hAnsi="Times New Roman" w:cs="Times New Roman"/>
          <w:sz w:val="24"/>
          <w:szCs w:val="24"/>
          <w:highlight w:val="white"/>
        </w:rPr>
        <w:t xml:space="preserve"> can be looked at as a combination of RMSprop and Stochastic Gradient Descent with momentum. It uses the squared gradients to scale the learning rate like RMSprop and it takes advantage of momentum by using the moving averag</w:t>
      </w:r>
      <w:r>
        <w:rPr>
          <w:rFonts w:ascii="Times New Roman" w:eastAsia="Times New Roman" w:hAnsi="Times New Roman" w:cs="Times New Roman"/>
          <w:sz w:val="24"/>
          <w:szCs w:val="24"/>
          <w:highlight w:val="white"/>
        </w:rPr>
        <w:t>e of the gradient.</w:t>
      </w:r>
    </w:p>
    <w:p w:rsidR="00793F16" w:rsidRDefault="00690728">
      <w:pPr>
        <w:spacing w:after="120"/>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lang w:val="en-US"/>
        </w:rPr>
        <w:drawing>
          <wp:inline distT="114300" distB="114300" distL="114300" distR="114300">
            <wp:extent cx="3531742" cy="2212657"/>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3531742" cy="2212657"/>
                    </a:xfrm>
                    <a:prstGeom prst="rect">
                      <a:avLst/>
                    </a:prstGeom>
                    <a:ln/>
                  </pic:spPr>
                </pic:pic>
              </a:graphicData>
            </a:graphic>
          </wp:inline>
        </w:drawing>
      </w:r>
    </w:p>
    <w:p w:rsidR="00793F16" w:rsidRDefault="00793F16">
      <w:pPr>
        <w:spacing w:after="120"/>
        <w:jc w:val="both"/>
        <w:rPr>
          <w:rFonts w:ascii="Times New Roman" w:eastAsia="Times New Roman" w:hAnsi="Times New Roman" w:cs="Times New Roman"/>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793F16">
      <w:pPr>
        <w:rPr>
          <w:rFonts w:ascii="Times New Roman" w:eastAsia="Times New Roman" w:hAnsi="Times New Roman" w:cs="Times New Roman"/>
          <w:b/>
          <w:sz w:val="24"/>
          <w:szCs w:val="24"/>
        </w:rPr>
      </w:pPr>
    </w:p>
    <w:p w:rsidR="00793F16" w:rsidRDefault="0069072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SELECTING INPUT FEATURES</w:t>
      </w:r>
    </w:p>
    <w:p w:rsidR="00793F16" w:rsidRDefault="00793F16">
      <w:pPr>
        <w:rPr>
          <w:rFonts w:ascii="Times New Roman" w:eastAsia="Times New Roman" w:hAnsi="Times New Roman" w:cs="Times New Roman"/>
          <w:sz w:val="24"/>
          <w:szCs w:val="24"/>
        </w:rPr>
      </w:pPr>
    </w:p>
    <w:p w:rsidR="00793F16" w:rsidRDefault="0069072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parameters were chosen based on the correlation between the columns in the data. It was observed that the correlation between Close and S&amp;</w:t>
      </w:r>
      <w:r>
        <w:rPr>
          <w:rFonts w:ascii="Times New Roman" w:eastAsia="Times New Roman" w:hAnsi="Times New Roman" w:cs="Times New Roman"/>
          <w:sz w:val="24"/>
          <w:szCs w:val="24"/>
        </w:rPr>
        <w:t>P 500 PE Ratio was high and they were highly preferred parameters.</w:t>
      </w:r>
    </w:p>
    <w:p w:rsidR="00793F16" w:rsidRDefault="00793F16">
      <w:pPr>
        <w:rPr>
          <w:rFonts w:ascii="Times New Roman" w:eastAsia="Times New Roman" w:hAnsi="Times New Roman" w:cs="Times New Roman"/>
          <w:sz w:val="24"/>
          <w:szCs w:val="24"/>
        </w:rPr>
      </w:pPr>
    </w:p>
    <w:p w:rsidR="00793F16" w:rsidRDefault="00690728">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43688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5943600" cy="4368800"/>
                    </a:xfrm>
                    <a:prstGeom prst="rect">
                      <a:avLst/>
                    </a:prstGeom>
                    <a:ln/>
                  </pic:spPr>
                </pic:pic>
              </a:graphicData>
            </a:graphic>
          </wp:inline>
        </w:drawing>
      </w:r>
    </w:p>
    <w:p w:rsidR="00793F16" w:rsidRDefault="00793F16">
      <w:pPr>
        <w:rPr>
          <w:rFonts w:ascii="Times New Roman" w:eastAsia="Times New Roman" w:hAnsi="Times New Roman" w:cs="Times New Roman"/>
          <w:sz w:val="24"/>
          <w:szCs w:val="24"/>
        </w:rPr>
      </w:pPr>
    </w:p>
    <w:p w:rsidR="00793F16" w:rsidRDefault="00793F16">
      <w:pPr>
        <w:rPr>
          <w:rFonts w:ascii="Times New Roman" w:eastAsia="Times New Roman" w:hAnsi="Times New Roman" w:cs="Times New Roman"/>
          <w:sz w:val="24"/>
          <w:szCs w:val="24"/>
        </w:rPr>
      </w:pPr>
    </w:p>
    <w:p w:rsidR="00793F16" w:rsidRDefault="00793F16">
      <w:pPr>
        <w:rPr>
          <w:rFonts w:ascii="Times New Roman" w:eastAsia="Times New Roman" w:hAnsi="Times New Roman" w:cs="Times New Roman"/>
          <w:b/>
          <w:sz w:val="28"/>
          <w:szCs w:val="28"/>
        </w:rPr>
      </w:pPr>
    </w:p>
    <w:p w:rsidR="00793F16" w:rsidRDefault="00793F16">
      <w:pPr>
        <w:rPr>
          <w:rFonts w:ascii="Times New Roman" w:eastAsia="Times New Roman" w:hAnsi="Times New Roman" w:cs="Times New Roman"/>
          <w:b/>
          <w:sz w:val="28"/>
          <w:szCs w:val="28"/>
        </w:rPr>
      </w:pPr>
    </w:p>
    <w:p w:rsidR="00793F16" w:rsidRDefault="00793F16">
      <w:pPr>
        <w:rPr>
          <w:rFonts w:ascii="Times New Roman" w:eastAsia="Times New Roman" w:hAnsi="Times New Roman" w:cs="Times New Roman"/>
          <w:b/>
          <w:sz w:val="28"/>
          <w:szCs w:val="28"/>
        </w:rPr>
      </w:pPr>
    </w:p>
    <w:p w:rsidR="00793F16" w:rsidRDefault="00793F16">
      <w:pPr>
        <w:rPr>
          <w:rFonts w:ascii="Times New Roman" w:eastAsia="Times New Roman" w:hAnsi="Times New Roman" w:cs="Times New Roman"/>
          <w:b/>
          <w:sz w:val="28"/>
          <w:szCs w:val="28"/>
        </w:rPr>
      </w:pPr>
    </w:p>
    <w:p w:rsidR="00793F16" w:rsidRDefault="00793F16">
      <w:pPr>
        <w:rPr>
          <w:rFonts w:ascii="Times New Roman" w:eastAsia="Times New Roman" w:hAnsi="Times New Roman" w:cs="Times New Roman"/>
          <w:b/>
          <w:sz w:val="28"/>
          <w:szCs w:val="28"/>
        </w:rPr>
      </w:pPr>
    </w:p>
    <w:p w:rsidR="00793F16" w:rsidRDefault="00793F16">
      <w:pPr>
        <w:rPr>
          <w:rFonts w:ascii="Times New Roman" w:eastAsia="Times New Roman" w:hAnsi="Times New Roman" w:cs="Times New Roman"/>
          <w:b/>
          <w:sz w:val="28"/>
          <w:szCs w:val="28"/>
        </w:rPr>
      </w:pPr>
    </w:p>
    <w:p w:rsidR="00793F16" w:rsidRDefault="00793F16">
      <w:pPr>
        <w:rPr>
          <w:rFonts w:ascii="Times New Roman" w:eastAsia="Times New Roman" w:hAnsi="Times New Roman" w:cs="Times New Roman"/>
          <w:b/>
          <w:sz w:val="28"/>
          <w:szCs w:val="28"/>
        </w:rPr>
      </w:pPr>
    </w:p>
    <w:p w:rsidR="00793F16" w:rsidRDefault="00793F16">
      <w:pPr>
        <w:rPr>
          <w:rFonts w:ascii="Times New Roman" w:eastAsia="Times New Roman" w:hAnsi="Times New Roman" w:cs="Times New Roman"/>
          <w:b/>
          <w:sz w:val="28"/>
          <w:szCs w:val="28"/>
        </w:rPr>
      </w:pPr>
    </w:p>
    <w:p w:rsidR="00AE469B" w:rsidRDefault="00AE469B">
      <w:pPr>
        <w:rPr>
          <w:rFonts w:ascii="Times New Roman" w:eastAsia="Times New Roman" w:hAnsi="Times New Roman" w:cs="Times New Roman"/>
          <w:b/>
          <w:sz w:val="28"/>
          <w:szCs w:val="28"/>
        </w:rPr>
      </w:pPr>
    </w:p>
    <w:p w:rsidR="00AE469B" w:rsidRDefault="00AE469B">
      <w:pPr>
        <w:rPr>
          <w:rFonts w:ascii="Times New Roman" w:eastAsia="Times New Roman" w:hAnsi="Times New Roman" w:cs="Times New Roman"/>
          <w:b/>
          <w:sz w:val="28"/>
          <w:szCs w:val="28"/>
        </w:rPr>
      </w:pPr>
    </w:p>
    <w:p w:rsidR="00793F16" w:rsidRDefault="0069072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 CNN Model</w:t>
      </w:r>
    </w:p>
    <w:p w:rsidR="00793F16" w:rsidRDefault="00793F16">
      <w:pPr>
        <w:rPr>
          <w:rFonts w:ascii="Times New Roman" w:eastAsia="Times New Roman" w:hAnsi="Times New Roman" w:cs="Times New Roman"/>
          <w:b/>
          <w:sz w:val="28"/>
          <w:szCs w:val="28"/>
        </w:rPr>
      </w:pPr>
    </w:p>
    <w:p w:rsidR="00793F16" w:rsidRDefault="00690728">
      <w:pPr>
        <w:jc w:val="both"/>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b/>
          <w:color w:val="24292E"/>
          <w:sz w:val="24"/>
          <w:szCs w:val="24"/>
          <w:highlight w:val="white"/>
        </w:rPr>
        <w:t>Convolutional neural networks</w:t>
      </w:r>
      <w:r>
        <w:rPr>
          <w:rFonts w:ascii="Times New Roman" w:eastAsia="Times New Roman" w:hAnsi="Times New Roman" w:cs="Times New Roman"/>
          <w:color w:val="24292E"/>
          <w:sz w:val="24"/>
          <w:szCs w:val="24"/>
          <w:highlight w:val="white"/>
        </w:rPr>
        <w:t xml:space="preserve"> are designed to recognize complex patterns and features in images. It works by dividing an image up into multiple overlapping </w:t>
      </w:r>
      <w:r>
        <w:rPr>
          <w:rFonts w:ascii="Times New Roman" w:eastAsia="Times New Roman" w:hAnsi="Times New Roman" w:cs="Times New Roman"/>
          <w:color w:val="24292E"/>
          <w:sz w:val="24"/>
          <w:szCs w:val="24"/>
          <w:highlight w:val="white"/>
        </w:rPr>
        <w:t>perceptive fields and running a myriad of trainable filters through them, capturing basic features and patterns. This process is repeated several times, and as the filtered image is ran through more filters, deeper and more meaningful features are extracte</w:t>
      </w:r>
      <w:r>
        <w:rPr>
          <w:rFonts w:ascii="Times New Roman" w:eastAsia="Times New Roman" w:hAnsi="Times New Roman" w:cs="Times New Roman"/>
          <w:color w:val="24292E"/>
          <w:sz w:val="24"/>
          <w:szCs w:val="24"/>
          <w:highlight w:val="white"/>
        </w:rPr>
        <w:t>d and quantified. For example, to recognize an image of a car we might have several filters that are sensitive to wheels, or windows, or exhaust pipes, or licence plates and all of the results of these filters are gathered and quantified into a final class</w:t>
      </w:r>
      <w:r>
        <w:rPr>
          <w:rFonts w:ascii="Times New Roman" w:eastAsia="Times New Roman" w:hAnsi="Times New Roman" w:cs="Times New Roman"/>
          <w:color w:val="24292E"/>
          <w:sz w:val="24"/>
          <w:szCs w:val="24"/>
          <w:highlight w:val="white"/>
        </w:rPr>
        <w:t>ifier.</w:t>
      </w:r>
    </w:p>
    <w:p w:rsidR="00793F16" w:rsidRDefault="00690728">
      <w:pPr>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b/>
          <w:color w:val="24292E"/>
          <w:sz w:val="24"/>
          <w:szCs w:val="24"/>
          <w:highlight w:val="white"/>
        </w:rPr>
        <w:t xml:space="preserve"> CNN works by stacking several filters</w:t>
      </w:r>
      <w:r>
        <w:rPr>
          <w:rFonts w:ascii="Times New Roman" w:eastAsia="Times New Roman" w:hAnsi="Times New Roman" w:cs="Times New Roman"/>
          <w:color w:val="24292E"/>
          <w:sz w:val="24"/>
          <w:szCs w:val="24"/>
          <w:highlight w:val="white"/>
        </w:rPr>
        <w:t xml:space="preserve"> on top of each other to form complex feature-sensitive filters; if  stock data was treated as images, CNN can be applied to  extract useful and deep information. </w:t>
      </w:r>
      <w:r>
        <w:rPr>
          <w:noProof/>
          <w:lang w:val="en-US"/>
        </w:rPr>
        <w:drawing>
          <wp:anchor distT="0" distB="0" distL="0" distR="0" simplePos="0" relativeHeight="251662336" behindDoc="0" locked="0" layoutInCell="1" hidden="0" allowOverlap="1">
            <wp:simplePos x="0" y="0"/>
            <wp:positionH relativeFrom="column">
              <wp:posOffset>823913</wp:posOffset>
            </wp:positionH>
            <wp:positionV relativeFrom="paragraph">
              <wp:posOffset>583555</wp:posOffset>
            </wp:positionV>
            <wp:extent cx="1303435" cy="2057623"/>
            <wp:effectExtent l="0" t="0" r="0" b="0"/>
            <wp:wrapSquare wrapText="bothSides" distT="0" distB="0" distL="0" distR="0"/>
            <wp:docPr id="3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1303435" cy="2057623"/>
                    </a:xfrm>
                    <a:prstGeom prst="rect">
                      <a:avLst/>
                    </a:prstGeom>
                    <a:ln/>
                  </pic:spPr>
                </pic:pic>
              </a:graphicData>
            </a:graphic>
          </wp:anchor>
        </w:drawing>
      </w:r>
    </w:p>
    <w:p w:rsidR="00793F16" w:rsidRDefault="00793F16">
      <w:pPr>
        <w:rPr>
          <w:rFonts w:ascii="Times New Roman" w:eastAsia="Times New Roman" w:hAnsi="Times New Roman" w:cs="Times New Roman"/>
          <w:color w:val="24292E"/>
          <w:sz w:val="24"/>
          <w:szCs w:val="24"/>
          <w:highlight w:val="white"/>
        </w:rPr>
      </w:pPr>
    </w:p>
    <w:p w:rsidR="00793F16" w:rsidRDefault="00793F16">
      <w:pPr>
        <w:rPr>
          <w:rFonts w:ascii="Times New Roman" w:eastAsia="Times New Roman" w:hAnsi="Times New Roman" w:cs="Times New Roman"/>
          <w:sz w:val="24"/>
          <w:szCs w:val="24"/>
        </w:rPr>
      </w:pPr>
    </w:p>
    <w:p w:rsidR="00793F16" w:rsidRDefault="00793F16">
      <w:pPr>
        <w:rPr>
          <w:rFonts w:ascii="Times New Roman" w:eastAsia="Times New Roman" w:hAnsi="Times New Roman" w:cs="Times New Roman"/>
          <w:color w:val="292929"/>
          <w:sz w:val="24"/>
          <w:szCs w:val="24"/>
          <w:highlight w:val="white"/>
        </w:rPr>
      </w:pPr>
    </w:p>
    <w:p w:rsidR="00793F16" w:rsidRDefault="00690728">
      <w:pPr>
        <w:rPr>
          <w:rFonts w:ascii="Times New Roman" w:eastAsia="Times New Roman" w:hAnsi="Times New Roman" w:cs="Times New Roman"/>
          <w:color w:val="292929"/>
          <w:sz w:val="24"/>
          <w:szCs w:val="24"/>
          <w:highlight w:val="white"/>
        </w:rPr>
      </w:pPr>
      <w:r>
        <w:rPr>
          <w:noProof/>
          <w:lang w:val="en-US"/>
        </w:rPr>
        <w:drawing>
          <wp:anchor distT="0" distB="0" distL="0" distR="0" simplePos="0" relativeHeight="251663360" behindDoc="0" locked="0" layoutInCell="1" hidden="0" allowOverlap="1">
            <wp:simplePos x="0" y="0"/>
            <wp:positionH relativeFrom="column">
              <wp:posOffset>2419350</wp:posOffset>
            </wp:positionH>
            <wp:positionV relativeFrom="paragraph">
              <wp:posOffset>129294</wp:posOffset>
            </wp:positionV>
            <wp:extent cx="3852863" cy="1794484"/>
            <wp:effectExtent l="0" t="0" r="0" b="0"/>
            <wp:wrapSquare wrapText="bothSides" distT="0" distB="0" distL="0" distR="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852863" cy="1794484"/>
                    </a:xfrm>
                    <a:prstGeom prst="rect">
                      <a:avLst/>
                    </a:prstGeom>
                    <a:ln/>
                  </pic:spPr>
                </pic:pic>
              </a:graphicData>
            </a:graphic>
          </wp:anchor>
        </w:drawing>
      </w:r>
    </w:p>
    <w:p w:rsidR="00793F16" w:rsidRDefault="00793F16">
      <w:pPr>
        <w:rPr>
          <w:rFonts w:ascii="Times New Roman" w:eastAsia="Times New Roman" w:hAnsi="Times New Roman" w:cs="Times New Roman"/>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690728">
      <w:pPr>
        <w:rPr>
          <w:rFonts w:ascii="Times New Roman" w:eastAsia="Times New Roman" w:hAnsi="Times New Roman" w:cs="Times New Roman"/>
          <w:color w:val="292929"/>
          <w:sz w:val="24"/>
          <w:szCs w:val="24"/>
          <w:highlight w:val="white"/>
        </w:rPr>
      </w:pPr>
      <w:r>
        <w:rPr>
          <w:noProof/>
          <w:lang w:val="en-US"/>
        </w:rPr>
        <w:drawing>
          <wp:anchor distT="0" distB="0" distL="0" distR="0" simplePos="0" relativeHeight="251664384" behindDoc="0" locked="0" layoutInCell="1" hidden="0" allowOverlap="1">
            <wp:simplePos x="0" y="0"/>
            <wp:positionH relativeFrom="column">
              <wp:posOffset>1019175</wp:posOffset>
            </wp:positionH>
            <wp:positionV relativeFrom="paragraph">
              <wp:posOffset>174464</wp:posOffset>
            </wp:positionV>
            <wp:extent cx="920548" cy="1481138"/>
            <wp:effectExtent l="0" t="0" r="0" b="0"/>
            <wp:wrapSquare wrapText="bothSides" distT="0" distB="0" distL="0" distR="0"/>
            <wp:docPr id="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920548" cy="1481138"/>
                    </a:xfrm>
                    <a:prstGeom prst="rect">
                      <a:avLst/>
                    </a:prstGeom>
                    <a:ln/>
                  </pic:spPr>
                </pic:pic>
              </a:graphicData>
            </a:graphic>
          </wp:anchor>
        </w:drawing>
      </w:r>
    </w:p>
    <w:p w:rsidR="00793F16" w:rsidRDefault="00793F16">
      <w:pPr>
        <w:rPr>
          <w:rFonts w:ascii="Times New Roman" w:eastAsia="Times New Roman" w:hAnsi="Times New Roman" w:cs="Times New Roman"/>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AE469B">
      <w:pPr>
        <w:rPr>
          <w:rFonts w:ascii="Times New Roman" w:eastAsia="Times New Roman" w:hAnsi="Times New Roman" w:cs="Times New Roman"/>
          <w:color w:val="292929"/>
          <w:sz w:val="24"/>
          <w:szCs w:val="24"/>
          <w:highlight w:val="white"/>
        </w:rPr>
      </w:pPr>
      <w:r>
        <w:rPr>
          <w:noProof/>
          <w:lang w:val="en-US"/>
        </w:rPr>
        <w:drawing>
          <wp:anchor distT="114300" distB="114300" distL="114300" distR="114300" simplePos="0" relativeHeight="251666432" behindDoc="0" locked="0" layoutInCell="1" hidden="0" allowOverlap="1">
            <wp:simplePos x="0" y="0"/>
            <wp:positionH relativeFrom="column">
              <wp:posOffset>974725</wp:posOffset>
            </wp:positionH>
            <wp:positionV relativeFrom="paragraph">
              <wp:posOffset>1120775</wp:posOffset>
            </wp:positionV>
            <wp:extent cx="871795" cy="1490663"/>
            <wp:effectExtent l="0" t="0" r="0" b="0"/>
            <wp:wrapSquare wrapText="bothSides" distT="114300" distB="114300" distL="114300" distR="114300"/>
            <wp:docPr id="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871795" cy="1490663"/>
                    </a:xfrm>
                    <a:prstGeom prst="rect">
                      <a:avLst/>
                    </a:prstGeom>
                    <a:ln/>
                  </pic:spPr>
                </pic:pic>
              </a:graphicData>
            </a:graphic>
          </wp:anchor>
        </w:drawing>
      </w:r>
    </w:p>
    <w:p w:rsidR="00793F16" w:rsidRDefault="00793F16">
      <w:pPr>
        <w:rPr>
          <w:rFonts w:ascii="Times New Roman" w:eastAsia="Times New Roman" w:hAnsi="Times New Roman" w:cs="Times New Roman"/>
          <w:color w:val="292929"/>
          <w:sz w:val="24"/>
          <w:szCs w:val="24"/>
          <w:highlight w:val="white"/>
        </w:rPr>
      </w:pPr>
    </w:p>
    <w:p w:rsidR="00793F16" w:rsidRDefault="00AE469B">
      <w:pPr>
        <w:rPr>
          <w:rFonts w:ascii="Times New Roman" w:eastAsia="Times New Roman" w:hAnsi="Times New Roman" w:cs="Times New Roman"/>
          <w:color w:val="292929"/>
          <w:sz w:val="24"/>
          <w:szCs w:val="24"/>
          <w:highlight w:val="white"/>
        </w:rPr>
      </w:pPr>
      <w:r>
        <w:rPr>
          <w:noProof/>
          <w:lang w:val="en-US"/>
        </w:rPr>
        <w:lastRenderedPageBreak/>
        <w:drawing>
          <wp:anchor distT="0" distB="0" distL="0" distR="0" simplePos="0" relativeHeight="251665408" behindDoc="0" locked="0" layoutInCell="1" hidden="0" allowOverlap="1">
            <wp:simplePos x="0" y="0"/>
            <wp:positionH relativeFrom="column">
              <wp:posOffset>1063625</wp:posOffset>
            </wp:positionH>
            <wp:positionV relativeFrom="paragraph">
              <wp:posOffset>123825</wp:posOffset>
            </wp:positionV>
            <wp:extent cx="3443288" cy="3124200"/>
            <wp:effectExtent l="0" t="0" r="0" b="0"/>
            <wp:wrapSquare wrapText="bothSides" distT="0" distB="0" distL="0" distR="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l="3372" t="23884" r="76543" b="4743"/>
                    <a:stretch>
                      <a:fillRect/>
                    </a:stretch>
                  </pic:blipFill>
                  <pic:spPr>
                    <a:xfrm>
                      <a:off x="0" y="0"/>
                      <a:ext cx="3443288" cy="3124200"/>
                    </a:xfrm>
                    <a:prstGeom prst="rect">
                      <a:avLst/>
                    </a:prstGeom>
                    <a:ln/>
                  </pic:spPr>
                </pic:pic>
              </a:graphicData>
            </a:graphic>
          </wp:anchor>
        </w:drawing>
      </w:r>
    </w:p>
    <w:p w:rsidR="00793F16" w:rsidRDefault="00793F16">
      <w:pPr>
        <w:rPr>
          <w:rFonts w:ascii="Times New Roman" w:eastAsia="Times New Roman" w:hAnsi="Times New Roman" w:cs="Times New Roman"/>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793F16">
      <w:pPr>
        <w:spacing w:after="120"/>
        <w:rPr>
          <w:rFonts w:ascii="Times New Roman" w:eastAsia="Times New Roman" w:hAnsi="Times New Roman" w:cs="Times New Roman"/>
          <w:b/>
          <w:sz w:val="24"/>
          <w:szCs w:val="24"/>
          <w:highlight w:val="white"/>
        </w:rPr>
      </w:pPr>
    </w:p>
    <w:p w:rsidR="00793F16" w:rsidRDefault="00793F16">
      <w:pPr>
        <w:spacing w:after="120"/>
        <w:rPr>
          <w:rFonts w:ascii="Times New Roman" w:eastAsia="Times New Roman" w:hAnsi="Times New Roman" w:cs="Times New Roman"/>
          <w:b/>
          <w:sz w:val="24"/>
          <w:szCs w:val="24"/>
          <w:highlight w:val="white"/>
        </w:rPr>
      </w:pPr>
    </w:p>
    <w:p w:rsidR="00793F16" w:rsidRDefault="00793F16">
      <w:pPr>
        <w:spacing w:after="120"/>
        <w:rPr>
          <w:rFonts w:ascii="Times New Roman" w:eastAsia="Times New Roman" w:hAnsi="Times New Roman" w:cs="Times New Roman"/>
          <w:b/>
          <w:sz w:val="24"/>
          <w:szCs w:val="24"/>
          <w:highlight w:val="white"/>
        </w:rPr>
      </w:pPr>
    </w:p>
    <w:p w:rsidR="00793F16" w:rsidRDefault="00793F16">
      <w:pPr>
        <w:spacing w:after="120"/>
        <w:rPr>
          <w:rFonts w:ascii="Times New Roman" w:eastAsia="Times New Roman" w:hAnsi="Times New Roman" w:cs="Times New Roman"/>
          <w:b/>
          <w:sz w:val="24"/>
          <w:szCs w:val="24"/>
          <w:highlight w:val="white"/>
        </w:rPr>
      </w:pPr>
    </w:p>
    <w:p w:rsidR="00793F16" w:rsidRDefault="00793F16">
      <w:pPr>
        <w:spacing w:after="120"/>
        <w:rPr>
          <w:rFonts w:ascii="Times New Roman" w:eastAsia="Times New Roman" w:hAnsi="Times New Roman" w:cs="Times New Roman"/>
          <w:b/>
          <w:sz w:val="24"/>
          <w:szCs w:val="24"/>
          <w:highlight w:val="white"/>
        </w:rPr>
      </w:pPr>
    </w:p>
    <w:p w:rsidR="00793F16" w:rsidRDefault="00793F16">
      <w:pPr>
        <w:spacing w:after="120"/>
        <w:rPr>
          <w:rFonts w:ascii="Times New Roman" w:eastAsia="Times New Roman" w:hAnsi="Times New Roman" w:cs="Times New Roman"/>
          <w:b/>
          <w:sz w:val="24"/>
          <w:szCs w:val="24"/>
          <w:highlight w:val="white"/>
        </w:rPr>
      </w:pPr>
    </w:p>
    <w:p w:rsidR="00793F16" w:rsidRDefault="00793F16">
      <w:pPr>
        <w:spacing w:after="120"/>
        <w:rPr>
          <w:rFonts w:ascii="Times New Roman" w:eastAsia="Times New Roman" w:hAnsi="Times New Roman" w:cs="Times New Roman"/>
          <w:b/>
          <w:sz w:val="24"/>
          <w:szCs w:val="24"/>
          <w:highlight w:val="white"/>
        </w:rPr>
      </w:pPr>
    </w:p>
    <w:p w:rsidR="00AE469B" w:rsidRDefault="00AE469B">
      <w:pPr>
        <w:spacing w:after="120"/>
        <w:jc w:val="center"/>
        <w:rPr>
          <w:rFonts w:ascii="Times New Roman" w:eastAsia="Times New Roman" w:hAnsi="Times New Roman" w:cs="Times New Roman"/>
          <w:b/>
          <w:sz w:val="24"/>
          <w:szCs w:val="24"/>
        </w:rPr>
      </w:pPr>
    </w:p>
    <w:p w:rsidR="00AE469B" w:rsidRDefault="00AE469B">
      <w:pPr>
        <w:spacing w:after="120"/>
        <w:jc w:val="center"/>
        <w:rPr>
          <w:rFonts w:ascii="Times New Roman" w:eastAsia="Times New Roman" w:hAnsi="Times New Roman" w:cs="Times New Roman"/>
          <w:b/>
          <w:sz w:val="24"/>
          <w:szCs w:val="24"/>
        </w:rPr>
      </w:pPr>
    </w:p>
    <w:p w:rsidR="00AE469B" w:rsidRDefault="00AE469B">
      <w:pPr>
        <w:spacing w:after="120"/>
        <w:jc w:val="center"/>
        <w:rPr>
          <w:rFonts w:ascii="Times New Roman" w:eastAsia="Times New Roman" w:hAnsi="Times New Roman" w:cs="Times New Roman"/>
          <w:b/>
          <w:sz w:val="24"/>
          <w:szCs w:val="24"/>
        </w:rPr>
      </w:pPr>
    </w:p>
    <w:p w:rsidR="00793F16" w:rsidRDefault="00690728">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7:</w:t>
      </w:r>
      <w:r>
        <w:rPr>
          <w:rFonts w:ascii="Times New Roman" w:eastAsia="Times New Roman" w:hAnsi="Times New Roman" w:cs="Times New Roman"/>
          <w:sz w:val="24"/>
          <w:szCs w:val="24"/>
        </w:rPr>
        <w:t>CNN  Model architecture and Details</w:t>
      </w:r>
    </w:p>
    <w:p w:rsidR="00793F16" w:rsidRDefault="00793F16">
      <w:pPr>
        <w:spacing w:after="120"/>
        <w:rPr>
          <w:rFonts w:ascii="Times New Roman" w:eastAsia="Times New Roman" w:hAnsi="Times New Roman" w:cs="Times New Roman"/>
          <w:b/>
          <w:sz w:val="24"/>
          <w:szCs w:val="24"/>
          <w:highlight w:val="white"/>
        </w:rPr>
      </w:pPr>
    </w:p>
    <w:p w:rsidR="00793F16" w:rsidRDefault="00690728">
      <w:pPr>
        <w:spacing w:after="12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4.1 ACTIVATION FUNCTION</w:t>
      </w:r>
    </w:p>
    <w:p w:rsidR="00793F16" w:rsidRDefault="00690728">
      <w:p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ReLU Function:</w:t>
      </w:r>
    </w:p>
    <w:p w:rsidR="00793F16" w:rsidRDefault="00690728">
      <w:pPr>
        <w:spacing w:after="1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A </w:t>
      </w:r>
      <w:r>
        <w:rPr>
          <w:rFonts w:ascii="Times New Roman" w:eastAsia="Times New Roman" w:hAnsi="Times New Roman" w:cs="Times New Roman"/>
          <w:b/>
          <w:i/>
          <w:color w:val="292929"/>
          <w:sz w:val="24"/>
          <w:szCs w:val="24"/>
          <w:highlight w:val="white"/>
        </w:rPr>
        <w:t>Rectified Linear Unit</w:t>
      </w:r>
      <w:r>
        <w:rPr>
          <w:rFonts w:ascii="Times New Roman" w:eastAsia="Times New Roman" w:hAnsi="Times New Roman" w:cs="Times New Roman"/>
          <w:color w:val="292929"/>
          <w:sz w:val="24"/>
          <w:szCs w:val="24"/>
          <w:highlight w:val="white"/>
        </w:rPr>
        <w:t xml:space="preserve"> (A unit employing the rectifier is also called a rectified linear unit ReLU) has output 0 if the input is less than 0, and </w:t>
      </w:r>
      <w:r>
        <w:rPr>
          <w:rFonts w:ascii="Times New Roman" w:eastAsia="Times New Roman" w:hAnsi="Times New Roman" w:cs="Times New Roman"/>
          <w:i/>
          <w:color w:val="292929"/>
          <w:sz w:val="24"/>
          <w:szCs w:val="24"/>
          <w:highlight w:val="white"/>
        </w:rPr>
        <w:t>raw</w:t>
      </w:r>
      <w:r>
        <w:rPr>
          <w:rFonts w:ascii="Times New Roman" w:eastAsia="Times New Roman" w:hAnsi="Times New Roman" w:cs="Times New Roman"/>
          <w:color w:val="292929"/>
          <w:sz w:val="24"/>
          <w:szCs w:val="24"/>
          <w:highlight w:val="white"/>
        </w:rPr>
        <w:t xml:space="preserve"> output otherwise. That is, if the input is greater than 0, the output is equal to the input. </w:t>
      </w:r>
    </w:p>
    <w:p w:rsidR="00793F16" w:rsidRDefault="00690728">
      <w:pPr>
        <w:spacing w:after="120"/>
        <w:rPr>
          <w:rFonts w:ascii="Times New Roman" w:eastAsia="Times New Roman" w:hAnsi="Times New Roman" w:cs="Times New Roman"/>
          <w:color w:val="292929"/>
          <w:sz w:val="24"/>
          <w:szCs w:val="24"/>
          <w:highlight w:val="white"/>
        </w:rPr>
      </w:pPr>
      <w:r>
        <w:rPr>
          <w:noProof/>
          <w:lang w:val="en-US"/>
        </w:rPr>
        <w:drawing>
          <wp:anchor distT="0" distB="0" distL="0" distR="0" simplePos="0" relativeHeight="251668480" behindDoc="0" locked="0" layoutInCell="1" hidden="0" allowOverlap="1">
            <wp:simplePos x="0" y="0"/>
            <wp:positionH relativeFrom="column">
              <wp:posOffset>1281113</wp:posOffset>
            </wp:positionH>
            <wp:positionV relativeFrom="paragraph">
              <wp:posOffset>228600</wp:posOffset>
            </wp:positionV>
            <wp:extent cx="1990725" cy="441833"/>
            <wp:effectExtent l="0" t="0" r="0" b="0"/>
            <wp:wrapSquare wrapText="bothSides" distT="0" distB="0" distL="0" distR="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1990725" cy="441833"/>
                    </a:xfrm>
                    <a:prstGeom prst="rect">
                      <a:avLst/>
                    </a:prstGeom>
                    <a:ln/>
                  </pic:spPr>
                </pic:pic>
              </a:graphicData>
            </a:graphic>
          </wp:anchor>
        </w:drawing>
      </w:r>
    </w:p>
    <w:p w:rsidR="00793F16" w:rsidRDefault="00793F16">
      <w:pPr>
        <w:rPr>
          <w:rFonts w:ascii="Times New Roman" w:eastAsia="Times New Roman" w:hAnsi="Times New Roman" w:cs="Times New Roman"/>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AE469B">
      <w:pPr>
        <w:rPr>
          <w:rFonts w:ascii="Times New Roman" w:eastAsia="Times New Roman" w:hAnsi="Times New Roman" w:cs="Times New Roman"/>
          <w:color w:val="292929"/>
          <w:sz w:val="24"/>
          <w:szCs w:val="24"/>
          <w:highlight w:val="white"/>
        </w:rPr>
      </w:pPr>
      <w:r>
        <w:rPr>
          <w:noProof/>
          <w:lang w:val="en-US"/>
        </w:rPr>
        <w:drawing>
          <wp:anchor distT="0" distB="0" distL="0" distR="0" simplePos="0" relativeHeight="251669504" behindDoc="0" locked="0" layoutInCell="1" hidden="0" allowOverlap="1">
            <wp:simplePos x="0" y="0"/>
            <wp:positionH relativeFrom="column">
              <wp:posOffset>1231900</wp:posOffset>
            </wp:positionH>
            <wp:positionV relativeFrom="paragraph">
              <wp:posOffset>3810</wp:posOffset>
            </wp:positionV>
            <wp:extent cx="3019425" cy="1965325"/>
            <wp:effectExtent l="0" t="0" r="9525" b="0"/>
            <wp:wrapSquare wrapText="bothSides" distT="0" distB="0" distL="0" distR="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l="49198"/>
                    <a:stretch>
                      <a:fillRect/>
                    </a:stretch>
                  </pic:blipFill>
                  <pic:spPr>
                    <a:xfrm>
                      <a:off x="0" y="0"/>
                      <a:ext cx="3019425" cy="1965325"/>
                    </a:xfrm>
                    <a:prstGeom prst="rect">
                      <a:avLst/>
                    </a:prstGeom>
                    <a:ln/>
                  </pic:spPr>
                </pic:pic>
              </a:graphicData>
            </a:graphic>
            <wp14:sizeRelH relativeFrom="margin">
              <wp14:pctWidth>0</wp14:pctWidth>
            </wp14:sizeRelH>
            <wp14:sizeRelV relativeFrom="margin">
              <wp14:pctHeight>0</wp14:pctHeight>
            </wp14:sizeRelV>
          </wp:anchor>
        </w:drawing>
      </w:r>
    </w:p>
    <w:p w:rsidR="00793F16" w:rsidRDefault="00793F16">
      <w:pPr>
        <w:rPr>
          <w:rFonts w:ascii="Times New Roman" w:eastAsia="Times New Roman" w:hAnsi="Times New Roman" w:cs="Times New Roman"/>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793F16">
      <w:pPr>
        <w:spacing w:after="120"/>
        <w:rPr>
          <w:rFonts w:ascii="Times New Roman" w:eastAsia="Times New Roman" w:hAnsi="Times New Roman" w:cs="Times New Roman"/>
          <w:b/>
          <w:sz w:val="24"/>
          <w:szCs w:val="24"/>
        </w:rPr>
      </w:pPr>
    </w:p>
    <w:p w:rsidR="00793F16" w:rsidRDefault="00793F16">
      <w:pPr>
        <w:spacing w:after="120"/>
        <w:rPr>
          <w:rFonts w:ascii="Times New Roman" w:eastAsia="Times New Roman" w:hAnsi="Times New Roman" w:cs="Times New Roman"/>
          <w:b/>
          <w:sz w:val="24"/>
          <w:szCs w:val="24"/>
        </w:rPr>
      </w:pPr>
    </w:p>
    <w:p w:rsidR="00793F16" w:rsidRDefault="00690728">
      <w:pPr>
        <w:spacing w:after="120"/>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b/>
          <w:sz w:val="24"/>
          <w:szCs w:val="24"/>
        </w:rPr>
        <w:t>Leaky ReLU Function:</w:t>
      </w:r>
    </w:p>
    <w:p w:rsidR="00793F16" w:rsidRDefault="00690728">
      <w:pPr>
        <w:rPr>
          <w:rFonts w:ascii="Times New Roman" w:eastAsia="Times New Roman" w:hAnsi="Times New Roman" w:cs="Times New Roman"/>
          <w:i/>
          <w:color w:val="292929"/>
          <w:sz w:val="24"/>
          <w:szCs w:val="24"/>
          <w:highlight w:val="white"/>
        </w:rPr>
      </w:pPr>
      <w:r>
        <w:rPr>
          <w:rFonts w:ascii="Times New Roman" w:eastAsia="Times New Roman" w:hAnsi="Times New Roman" w:cs="Times New Roman"/>
          <w:b/>
          <w:color w:val="292929"/>
          <w:sz w:val="24"/>
          <w:szCs w:val="24"/>
          <w:highlight w:val="white"/>
        </w:rPr>
        <w:t xml:space="preserve">Leaky ReLU </w:t>
      </w:r>
      <w:r>
        <w:rPr>
          <w:rFonts w:ascii="Times New Roman" w:eastAsia="Times New Roman" w:hAnsi="Times New Roman" w:cs="Times New Roman"/>
          <w:color w:val="292929"/>
          <w:sz w:val="24"/>
          <w:szCs w:val="24"/>
          <w:highlight w:val="white"/>
        </w:rPr>
        <w:t xml:space="preserve">has a small slope for negative values, instead of altogether zero. For example, leaky ReLU may have </w:t>
      </w:r>
      <w:r>
        <w:rPr>
          <w:rFonts w:ascii="Times New Roman" w:eastAsia="Times New Roman" w:hAnsi="Times New Roman" w:cs="Times New Roman"/>
          <w:i/>
          <w:color w:val="292929"/>
          <w:sz w:val="24"/>
          <w:szCs w:val="24"/>
          <w:highlight w:val="white"/>
        </w:rPr>
        <w:t>y = 0.01x</w:t>
      </w:r>
      <w:r>
        <w:rPr>
          <w:rFonts w:ascii="Times New Roman" w:eastAsia="Times New Roman" w:hAnsi="Times New Roman" w:cs="Times New Roman"/>
          <w:color w:val="292929"/>
          <w:sz w:val="24"/>
          <w:szCs w:val="24"/>
          <w:highlight w:val="white"/>
        </w:rPr>
        <w:t xml:space="preserve"> wh</w:t>
      </w:r>
      <w:r>
        <w:rPr>
          <w:rFonts w:ascii="Times New Roman" w:eastAsia="Times New Roman" w:hAnsi="Times New Roman" w:cs="Times New Roman"/>
          <w:color w:val="292929"/>
          <w:sz w:val="24"/>
          <w:szCs w:val="24"/>
          <w:highlight w:val="white"/>
        </w:rPr>
        <w:t xml:space="preserve">en </w:t>
      </w:r>
      <w:r>
        <w:rPr>
          <w:rFonts w:ascii="Times New Roman" w:eastAsia="Times New Roman" w:hAnsi="Times New Roman" w:cs="Times New Roman"/>
          <w:i/>
          <w:color w:val="292929"/>
          <w:sz w:val="24"/>
          <w:szCs w:val="24"/>
          <w:highlight w:val="white"/>
        </w:rPr>
        <w:t>x &lt; 0</w:t>
      </w:r>
    </w:p>
    <w:p w:rsidR="00793F16" w:rsidRDefault="00690728">
      <w:pPr>
        <w:rPr>
          <w:rFonts w:ascii="Times New Roman" w:eastAsia="Times New Roman" w:hAnsi="Times New Roman" w:cs="Times New Roman"/>
          <w:i/>
          <w:color w:val="292929"/>
          <w:sz w:val="24"/>
          <w:szCs w:val="24"/>
          <w:highlight w:val="white"/>
        </w:rPr>
      </w:pPr>
      <w:r>
        <w:rPr>
          <w:noProof/>
          <w:lang w:val="en-US"/>
        </w:rPr>
        <w:drawing>
          <wp:anchor distT="0" distB="0" distL="0" distR="0" simplePos="0" relativeHeight="251670528" behindDoc="0" locked="0" layoutInCell="1" hidden="0" allowOverlap="1">
            <wp:simplePos x="0" y="0"/>
            <wp:positionH relativeFrom="column">
              <wp:posOffset>981075</wp:posOffset>
            </wp:positionH>
            <wp:positionV relativeFrom="paragraph">
              <wp:posOffset>35086</wp:posOffset>
            </wp:positionV>
            <wp:extent cx="3676650" cy="438150"/>
            <wp:effectExtent l="0" t="0" r="0" b="0"/>
            <wp:wrapSquare wrapText="bothSides" distT="0" distB="0" distL="0" distR="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l="26442" t="27253" r="35416" b="65707"/>
                    <a:stretch>
                      <a:fillRect/>
                    </a:stretch>
                  </pic:blipFill>
                  <pic:spPr>
                    <a:xfrm>
                      <a:off x="0" y="0"/>
                      <a:ext cx="3676650" cy="438150"/>
                    </a:xfrm>
                    <a:prstGeom prst="rect">
                      <a:avLst/>
                    </a:prstGeom>
                    <a:ln/>
                  </pic:spPr>
                </pic:pic>
              </a:graphicData>
            </a:graphic>
          </wp:anchor>
        </w:drawing>
      </w:r>
    </w:p>
    <w:p w:rsidR="00793F16" w:rsidRDefault="00793F16">
      <w:pPr>
        <w:rPr>
          <w:rFonts w:ascii="Times New Roman" w:eastAsia="Times New Roman" w:hAnsi="Times New Roman" w:cs="Times New Roman"/>
          <w:i/>
          <w:color w:val="292929"/>
          <w:sz w:val="24"/>
          <w:szCs w:val="24"/>
          <w:highlight w:val="white"/>
        </w:rPr>
      </w:pPr>
    </w:p>
    <w:p w:rsidR="00793F16" w:rsidRDefault="00793F16">
      <w:pPr>
        <w:rPr>
          <w:rFonts w:ascii="Times New Roman" w:eastAsia="Times New Roman" w:hAnsi="Times New Roman" w:cs="Times New Roman"/>
          <w:color w:val="292929"/>
          <w:sz w:val="24"/>
          <w:szCs w:val="24"/>
          <w:highlight w:val="white"/>
        </w:rPr>
      </w:pPr>
    </w:p>
    <w:p w:rsidR="00793F16" w:rsidRDefault="00690728">
      <w:pPr>
        <w:rPr>
          <w:rFonts w:ascii="Times New Roman" w:eastAsia="Times New Roman" w:hAnsi="Times New Roman" w:cs="Times New Roman"/>
          <w:sz w:val="24"/>
          <w:szCs w:val="24"/>
        </w:rPr>
      </w:pPr>
      <w:r>
        <w:rPr>
          <w:noProof/>
          <w:lang w:val="en-US"/>
        </w:rPr>
        <w:drawing>
          <wp:anchor distT="0" distB="0" distL="0" distR="0" simplePos="0" relativeHeight="251671552" behindDoc="0" locked="0" layoutInCell="1" hidden="0" allowOverlap="1">
            <wp:simplePos x="0" y="0"/>
            <wp:positionH relativeFrom="column">
              <wp:posOffset>1228725</wp:posOffset>
            </wp:positionH>
            <wp:positionV relativeFrom="paragraph">
              <wp:posOffset>28575</wp:posOffset>
            </wp:positionV>
            <wp:extent cx="3052668" cy="1637035"/>
            <wp:effectExtent l="0" t="0" r="0" b="0"/>
            <wp:wrapSquare wrapText="bothSides" distT="0" distB="0" distL="0" distR="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3052668" cy="1637035"/>
                    </a:xfrm>
                    <a:prstGeom prst="rect">
                      <a:avLst/>
                    </a:prstGeom>
                    <a:ln/>
                  </pic:spPr>
                </pic:pic>
              </a:graphicData>
            </a:graphic>
          </wp:anchor>
        </w:drawing>
      </w:r>
    </w:p>
    <w:p w:rsidR="00793F16" w:rsidRDefault="00793F16">
      <w:pPr>
        <w:rPr>
          <w:rFonts w:ascii="Times New Roman" w:eastAsia="Times New Roman" w:hAnsi="Times New Roman" w:cs="Times New Roman"/>
          <w:sz w:val="24"/>
          <w:szCs w:val="24"/>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4"/>
          <w:szCs w:val="24"/>
        </w:rPr>
      </w:pPr>
    </w:p>
    <w:p w:rsidR="00793F16" w:rsidRDefault="00793F16">
      <w:pPr>
        <w:spacing w:after="120"/>
        <w:rPr>
          <w:rFonts w:ascii="Times New Roman" w:eastAsia="Times New Roman" w:hAnsi="Times New Roman" w:cs="Times New Roman"/>
          <w:b/>
          <w:sz w:val="24"/>
          <w:szCs w:val="24"/>
        </w:rPr>
      </w:pPr>
    </w:p>
    <w:p w:rsidR="00793F16" w:rsidRDefault="00690728">
      <w:p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OPTIMIZER</w:t>
      </w:r>
    </w:p>
    <w:p w:rsidR="00793F16" w:rsidRDefault="00793F16">
      <w:pPr>
        <w:spacing w:after="120"/>
        <w:rPr>
          <w:rFonts w:ascii="Times New Roman" w:eastAsia="Times New Roman" w:hAnsi="Times New Roman" w:cs="Times New Roman"/>
          <w:b/>
          <w:sz w:val="24"/>
          <w:szCs w:val="24"/>
        </w:rPr>
      </w:pPr>
    </w:p>
    <w:p w:rsidR="00793F16" w:rsidRDefault="00690728">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uses </w:t>
      </w:r>
      <w:r>
        <w:rPr>
          <w:rFonts w:ascii="Times New Roman" w:eastAsia="Times New Roman" w:hAnsi="Times New Roman" w:cs="Times New Roman"/>
          <w:b/>
          <w:i/>
          <w:sz w:val="24"/>
          <w:szCs w:val="24"/>
        </w:rPr>
        <w:t>Adam</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optimizer. </w:t>
      </w:r>
    </w:p>
    <w:p w:rsidR="00793F16" w:rsidRDefault="00690728">
      <w:pPr>
        <w:numPr>
          <w:ilvl w:val="0"/>
          <w:numId w:val="1"/>
        </w:num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Adam optimizer:</w:t>
      </w:r>
    </w:p>
    <w:p w:rsidR="00793F16" w:rsidRDefault="00690728">
      <w:pPr>
        <w:spacing w:after="120"/>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rPr>
        <w:t>Adam</w:t>
      </w:r>
      <w:r>
        <w:rPr>
          <w:rFonts w:ascii="Times New Roman" w:eastAsia="Times New Roman" w:hAnsi="Times New Roman" w:cs="Times New Roman"/>
          <w:sz w:val="24"/>
          <w:szCs w:val="24"/>
          <w:highlight w:val="white"/>
        </w:rPr>
        <w:t xml:space="preserve"> can be looked at as a combination of RMSprop and Stochastic Gradient Descent with momentum. It uses the squared gradients to scale the learning rate like RMSprop and it takes advantage of momentum by using the moving average of the gradient.</w:t>
      </w:r>
    </w:p>
    <w:p w:rsidR="00793F16" w:rsidRDefault="00690728">
      <w:pPr>
        <w:spacing w:after="120"/>
        <w:ind w:left="720"/>
        <w:jc w:val="center"/>
        <w:rPr>
          <w:rFonts w:ascii="Times New Roman" w:eastAsia="Times New Roman" w:hAnsi="Times New Roman" w:cs="Times New Roman"/>
          <w:sz w:val="24"/>
          <w:szCs w:val="24"/>
        </w:rPr>
      </w:pPr>
      <w:r>
        <w:rPr>
          <w:noProof/>
          <w:lang w:val="en-US"/>
        </w:rPr>
        <w:drawing>
          <wp:anchor distT="0" distB="0" distL="0" distR="0" simplePos="0" relativeHeight="251672576" behindDoc="0" locked="0" layoutInCell="1" hidden="0" allowOverlap="1">
            <wp:simplePos x="0" y="0"/>
            <wp:positionH relativeFrom="column">
              <wp:posOffset>1666875</wp:posOffset>
            </wp:positionH>
            <wp:positionV relativeFrom="paragraph">
              <wp:posOffset>114300</wp:posOffset>
            </wp:positionV>
            <wp:extent cx="3069205" cy="1919288"/>
            <wp:effectExtent l="0" t="0" r="0" b="0"/>
            <wp:wrapSquare wrapText="bothSides" distT="0" distB="0" distL="0" distR="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3069205" cy="1919288"/>
                    </a:xfrm>
                    <a:prstGeom prst="rect">
                      <a:avLst/>
                    </a:prstGeom>
                    <a:ln/>
                  </pic:spPr>
                </pic:pic>
              </a:graphicData>
            </a:graphic>
          </wp:anchor>
        </w:drawing>
      </w: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690728">
      <w:pPr>
        <w:spacing w:after="120"/>
        <w:rPr>
          <w:rFonts w:ascii="Times New Roman" w:eastAsia="Times New Roman" w:hAnsi="Times New Roman" w:cs="Times New Roman"/>
          <w:b/>
          <w:sz w:val="28"/>
          <w:szCs w:val="28"/>
        </w:rPr>
      </w:pPr>
      <w:r>
        <w:rPr>
          <w:rFonts w:ascii="Times New Roman" w:eastAsia="Times New Roman" w:hAnsi="Times New Roman" w:cs="Times New Roman"/>
          <w:b/>
          <w:sz w:val="28"/>
          <w:szCs w:val="28"/>
        </w:rPr>
        <w:t>5. P</w:t>
      </w:r>
      <w:r>
        <w:rPr>
          <w:rFonts w:ascii="Times New Roman" w:eastAsia="Times New Roman" w:hAnsi="Times New Roman" w:cs="Times New Roman"/>
          <w:b/>
          <w:sz w:val="28"/>
          <w:szCs w:val="28"/>
        </w:rPr>
        <w:t>YTHON CODE FOR RNN +CNN</w:t>
      </w:r>
    </w:p>
    <w:p w:rsidR="00793F16" w:rsidRDefault="00690728">
      <w:pPr>
        <w:spacing w:after="1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Dataset Generation</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code snippet depicts the conversion of the data obtained from the yahoo finance website into a dataframe using Pandas library.</w:t>
      </w:r>
    </w:p>
    <w:p w:rsidR="00793F16" w:rsidRDefault="00793F16">
      <w:pPr>
        <w:spacing w:line="360" w:lineRule="auto"/>
        <w:jc w:val="both"/>
        <w:rPr>
          <w:rFonts w:ascii="Times New Roman" w:eastAsia="Times New Roman" w:hAnsi="Times New Roman" w:cs="Times New Roman"/>
          <w:sz w:val="24"/>
          <w:szCs w:val="24"/>
        </w:rPr>
      </w:pPr>
    </w:p>
    <w:p w:rsidR="00793F16" w:rsidRDefault="00690728">
      <w:pPr>
        <w:spacing w:after="200"/>
        <w:rPr>
          <w:rFonts w:ascii="Times New Roman" w:eastAsia="Times New Roman" w:hAnsi="Times New Roman" w:cs="Times New Roman"/>
          <w:b/>
          <w:i/>
          <w:sz w:val="24"/>
          <w:szCs w:val="24"/>
        </w:rPr>
      </w:pPr>
      <w:r>
        <w:rPr>
          <w:noProof/>
          <w:lang w:val="en-US"/>
        </w:rPr>
        <w:drawing>
          <wp:anchor distT="0" distB="0" distL="0" distR="0" simplePos="0" relativeHeight="251673600" behindDoc="0" locked="0" layoutInCell="1" hidden="0" allowOverlap="1">
            <wp:simplePos x="0" y="0"/>
            <wp:positionH relativeFrom="column">
              <wp:posOffset>0</wp:posOffset>
            </wp:positionH>
            <wp:positionV relativeFrom="paragraph">
              <wp:posOffset>856</wp:posOffset>
            </wp:positionV>
            <wp:extent cx="4981575" cy="2291131"/>
            <wp:effectExtent l="0" t="0" r="0" b="0"/>
            <wp:wrapSquare wrapText="bothSides" distT="0" distB="0" distL="0" distR="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l="7136" t="29914" r="44196" b="17663"/>
                    <a:stretch>
                      <a:fillRect/>
                    </a:stretch>
                  </pic:blipFill>
                  <pic:spPr>
                    <a:xfrm>
                      <a:off x="0" y="0"/>
                      <a:ext cx="4981575" cy="2291131"/>
                    </a:xfrm>
                    <a:prstGeom prst="rect">
                      <a:avLst/>
                    </a:prstGeom>
                    <a:ln/>
                  </pic:spPr>
                </pic:pic>
              </a:graphicData>
            </a:graphic>
          </wp:anchor>
        </w:drawing>
      </w: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AE469B" w:rsidRDefault="00AE469B">
      <w:pPr>
        <w:spacing w:after="200"/>
        <w:rPr>
          <w:rFonts w:ascii="Times New Roman" w:eastAsia="Times New Roman" w:hAnsi="Times New Roman" w:cs="Times New Roman"/>
          <w:b/>
          <w:i/>
          <w:sz w:val="24"/>
          <w:szCs w:val="24"/>
        </w:rPr>
      </w:pPr>
    </w:p>
    <w:p w:rsidR="00793F16" w:rsidRDefault="00690728">
      <w:pPr>
        <w:spacing w:after="20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Correlation of stock data and Schiller P/E Ratio</w:t>
      </w:r>
    </w:p>
    <w:p w:rsidR="00793F16" w:rsidRDefault="00793F16">
      <w:pPr>
        <w:spacing w:after="200"/>
        <w:rPr>
          <w:rFonts w:ascii="Times New Roman" w:eastAsia="Times New Roman" w:hAnsi="Times New Roman" w:cs="Times New Roman"/>
          <w:b/>
          <w:i/>
          <w:sz w:val="24"/>
          <w:szCs w:val="24"/>
        </w:rPr>
      </w:pPr>
    </w:p>
    <w:p w:rsidR="00793F16" w:rsidRDefault="00AE469B">
      <w:pPr>
        <w:spacing w:after="200"/>
        <w:rPr>
          <w:rFonts w:ascii="Times New Roman" w:eastAsia="Times New Roman" w:hAnsi="Times New Roman" w:cs="Times New Roman"/>
          <w:b/>
          <w:i/>
          <w:sz w:val="24"/>
          <w:szCs w:val="24"/>
        </w:rPr>
      </w:pPr>
      <w:r>
        <w:rPr>
          <w:noProof/>
          <w:lang w:val="en-US"/>
        </w:rPr>
        <w:drawing>
          <wp:anchor distT="0" distB="0" distL="0" distR="0" simplePos="0" relativeHeight="251674624" behindDoc="0" locked="0" layoutInCell="1" hidden="0" allowOverlap="1">
            <wp:simplePos x="0" y="0"/>
            <wp:positionH relativeFrom="column">
              <wp:posOffset>120650</wp:posOffset>
            </wp:positionH>
            <wp:positionV relativeFrom="paragraph">
              <wp:posOffset>4445</wp:posOffset>
            </wp:positionV>
            <wp:extent cx="5534025" cy="3095625"/>
            <wp:effectExtent l="0" t="0" r="0" b="0"/>
            <wp:wrapSquare wrapText="bothSides" distT="0" distB="0" distL="0" distR="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l="3205" t="25071" r="52724" b="11111"/>
                    <a:stretch>
                      <a:fillRect/>
                    </a:stretch>
                  </pic:blipFill>
                  <pic:spPr>
                    <a:xfrm>
                      <a:off x="0" y="0"/>
                      <a:ext cx="5534025" cy="3095625"/>
                    </a:xfrm>
                    <a:prstGeom prst="rect">
                      <a:avLst/>
                    </a:prstGeom>
                    <a:ln/>
                  </pic:spPr>
                </pic:pic>
              </a:graphicData>
            </a:graphic>
          </wp:anchor>
        </w:drawing>
      </w: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690728">
      <w:pPr>
        <w:spacing w:after="200"/>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5657850" cy="1934542"/>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l="4807" t="28234" b="13925"/>
                    <a:stretch>
                      <a:fillRect/>
                    </a:stretch>
                  </pic:blipFill>
                  <pic:spPr>
                    <a:xfrm>
                      <a:off x="0" y="0"/>
                      <a:ext cx="5657850" cy="1934542"/>
                    </a:xfrm>
                    <a:prstGeom prst="rect">
                      <a:avLst/>
                    </a:prstGeom>
                    <a:ln/>
                  </pic:spPr>
                </pic:pic>
              </a:graphicData>
            </a:graphic>
          </wp:inline>
        </w:drawing>
      </w: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793F16">
      <w:pPr>
        <w:spacing w:after="200"/>
        <w:rPr>
          <w:rFonts w:ascii="Times New Roman" w:eastAsia="Times New Roman" w:hAnsi="Times New Roman" w:cs="Times New Roman"/>
          <w:b/>
          <w:i/>
          <w:sz w:val="24"/>
          <w:szCs w:val="24"/>
        </w:rPr>
      </w:pPr>
    </w:p>
    <w:p w:rsidR="00793F16" w:rsidRDefault="00690728">
      <w:pPr>
        <w:spacing w:after="20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Model Initialization and training </w:t>
      </w:r>
    </w:p>
    <w:p w:rsidR="00793F16" w:rsidRDefault="0069072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code snippet below the model has been initialized with a Convolution 1D  layer followed by max pooling , leaky ReLU , convolution 1D layers. The activation functions used are ReLu and Leaky ReLu. Batch Normal</w:t>
      </w:r>
      <w:r>
        <w:rPr>
          <w:rFonts w:ascii="Times New Roman" w:eastAsia="Times New Roman" w:hAnsi="Times New Roman" w:cs="Times New Roman"/>
          <w:sz w:val="24"/>
          <w:szCs w:val="24"/>
        </w:rPr>
        <w:t>ization has been employed as well.Adam optimizer has also been used.DropOut has also been implemented.</w:t>
      </w:r>
    </w:p>
    <w:p w:rsidR="00793F16" w:rsidRDefault="00690728">
      <w:pPr>
        <w:spacing w:after="1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extent cx="6222870" cy="300626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l="5288" t="26823" r="32371" b="6519"/>
                    <a:stretch>
                      <a:fillRect/>
                    </a:stretch>
                  </pic:blipFill>
                  <pic:spPr>
                    <a:xfrm>
                      <a:off x="0" y="0"/>
                      <a:ext cx="6222870" cy="3006260"/>
                    </a:xfrm>
                    <a:prstGeom prst="rect">
                      <a:avLst/>
                    </a:prstGeom>
                    <a:ln/>
                  </pic:spPr>
                </pic:pic>
              </a:graphicData>
            </a:graphic>
          </wp:inline>
        </w:drawing>
      </w:r>
      <w:r>
        <w:rPr>
          <w:noProof/>
          <w:lang w:val="en-US"/>
        </w:rPr>
        <w:drawing>
          <wp:anchor distT="0" distB="0" distL="0" distR="0" simplePos="0" relativeHeight="251675648" behindDoc="0" locked="0" layoutInCell="1" hidden="0" allowOverlap="1">
            <wp:simplePos x="0" y="0"/>
            <wp:positionH relativeFrom="column">
              <wp:posOffset>0</wp:posOffset>
            </wp:positionH>
            <wp:positionV relativeFrom="paragraph">
              <wp:posOffset>3220814</wp:posOffset>
            </wp:positionV>
            <wp:extent cx="6276975" cy="3477363"/>
            <wp:effectExtent l="0" t="0" r="0" b="0"/>
            <wp:wrapSquare wrapText="bothSides" distT="0" distB="0" distL="0" distR="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l="5448" t="24786" r="50961" b="9116"/>
                    <a:stretch>
                      <a:fillRect/>
                    </a:stretch>
                  </pic:blipFill>
                  <pic:spPr>
                    <a:xfrm>
                      <a:off x="0" y="0"/>
                      <a:ext cx="6276975" cy="3477363"/>
                    </a:xfrm>
                    <a:prstGeom prst="rect">
                      <a:avLst/>
                    </a:prstGeom>
                    <a:ln/>
                  </pic:spPr>
                </pic:pic>
              </a:graphicData>
            </a:graphic>
          </wp:anchor>
        </w:drawing>
      </w:r>
    </w:p>
    <w:p w:rsidR="00AE469B" w:rsidRDefault="00AE469B">
      <w:pPr>
        <w:rPr>
          <w:rFonts w:ascii="Times New Roman" w:eastAsia="Times New Roman" w:hAnsi="Times New Roman" w:cs="Times New Roman"/>
          <w:b/>
          <w:i/>
          <w:sz w:val="24"/>
          <w:szCs w:val="24"/>
        </w:rPr>
      </w:pPr>
    </w:p>
    <w:p w:rsidR="00AE469B" w:rsidRDefault="00AE469B">
      <w:pPr>
        <w:rPr>
          <w:rFonts w:ascii="Times New Roman" w:eastAsia="Times New Roman" w:hAnsi="Times New Roman" w:cs="Times New Roman"/>
          <w:b/>
          <w:i/>
          <w:sz w:val="24"/>
          <w:szCs w:val="24"/>
        </w:rPr>
      </w:pPr>
    </w:p>
    <w:p w:rsidR="00AE469B" w:rsidRDefault="00AE469B">
      <w:pPr>
        <w:rPr>
          <w:rFonts w:ascii="Times New Roman" w:eastAsia="Times New Roman" w:hAnsi="Times New Roman" w:cs="Times New Roman"/>
          <w:b/>
          <w:i/>
          <w:sz w:val="24"/>
          <w:szCs w:val="24"/>
        </w:rPr>
      </w:pPr>
    </w:p>
    <w:p w:rsidR="00AE469B" w:rsidRDefault="00AE469B">
      <w:pPr>
        <w:rPr>
          <w:rFonts w:ascii="Times New Roman" w:eastAsia="Times New Roman" w:hAnsi="Times New Roman" w:cs="Times New Roman"/>
          <w:b/>
          <w:i/>
          <w:sz w:val="24"/>
          <w:szCs w:val="24"/>
        </w:rPr>
      </w:pPr>
    </w:p>
    <w:p w:rsidR="00AE469B" w:rsidRDefault="00AE469B">
      <w:pPr>
        <w:rPr>
          <w:rFonts w:ascii="Times New Roman" w:eastAsia="Times New Roman" w:hAnsi="Times New Roman" w:cs="Times New Roman"/>
          <w:b/>
          <w:i/>
          <w:sz w:val="24"/>
          <w:szCs w:val="24"/>
        </w:rPr>
      </w:pPr>
    </w:p>
    <w:p w:rsidR="00AE469B" w:rsidRDefault="00AE469B">
      <w:pPr>
        <w:rPr>
          <w:rFonts w:ascii="Times New Roman" w:eastAsia="Times New Roman" w:hAnsi="Times New Roman" w:cs="Times New Roman"/>
          <w:b/>
          <w:i/>
          <w:sz w:val="24"/>
          <w:szCs w:val="24"/>
        </w:rPr>
      </w:pPr>
    </w:p>
    <w:p w:rsidR="00AE469B" w:rsidRDefault="00AE469B">
      <w:pPr>
        <w:rPr>
          <w:rFonts w:ascii="Times New Roman" w:eastAsia="Times New Roman" w:hAnsi="Times New Roman" w:cs="Times New Roman"/>
          <w:b/>
          <w:i/>
          <w:sz w:val="24"/>
          <w:szCs w:val="24"/>
        </w:rPr>
      </w:pPr>
    </w:p>
    <w:p w:rsidR="00793F16" w:rsidRDefault="00690728">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Generating predictions</w:t>
      </w:r>
    </w:p>
    <w:p w:rsidR="00793F16" w:rsidRDefault="00690728">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predictions have been made on the test values. Following which, the score and accuracy are calculated. The precision and re</w:t>
      </w:r>
      <w:r>
        <w:rPr>
          <w:rFonts w:ascii="Times New Roman" w:eastAsia="Times New Roman" w:hAnsi="Times New Roman" w:cs="Times New Roman"/>
          <w:sz w:val="24"/>
          <w:szCs w:val="24"/>
        </w:rPr>
        <w:t>call are also calculated.</w:t>
      </w:r>
    </w:p>
    <w:p w:rsidR="00793F16" w:rsidRDefault="00690728">
      <w:pPr>
        <w:spacing w:after="1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6034088" cy="310515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l="5929" t="38111" r="64583" b="12865"/>
                    <a:stretch>
                      <a:fillRect/>
                    </a:stretch>
                  </pic:blipFill>
                  <pic:spPr>
                    <a:xfrm>
                      <a:off x="0" y="0"/>
                      <a:ext cx="6034088" cy="3105150"/>
                    </a:xfrm>
                    <a:prstGeom prst="rect">
                      <a:avLst/>
                    </a:prstGeom>
                    <a:ln/>
                  </pic:spPr>
                </pic:pic>
              </a:graphicData>
            </a:graphic>
          </wp:inline>
        </w:drawing>
      </w: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793F16" w:rsidRDefault="00690728">
      <w:pPr>
        <w:spacing w:after="20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Calculation of confusion matrix</w:t>
      </w:r>
    </w:p>
    <w:p w:rsidR="00793F16" w:rsidRDefault="00690728">
      <w:pPr>
        <w:spacing w:after="200" w:line="259" w:lineRule="auto"/>
        <w:rPr>
          <w:rFonts w:ascii="Times New Roman" w:eastAsia="Times New Roman" w:hAnsi="Times New Roman" w:cs="Times New Roman"/>
          <w:b/>
          <w:i/>
          <w:sz w:val="24"/>
          <w:szCs w:val="24"/>
        </w:rPr>
      </w:pPr>
      <w:r>
        <w:rPr>
          <w:noProof/>
          <w:lang w:val="en-US"/>
        </w:rPr>
        <w:drawing>
          <wp:anchor distT="0" distB="0" distL="0" distR="0" simplePos="0" relativeHeight="251676672" behindDoc="0" locked="0" layoutInCell="1" hidden="0" allowOverlap="1">
            <wp:simplePos x="0" y="0"/>
            <wp:positionH relativeFrom="column">
              <wp:posOffset>-538162</wp:posOffset>
            </wp:positionH>
            <wp:positionV relativeFrom="paragraph">
              <wp:posOffset>66675</wp:posOffset>
            </wp:positionV>
            <wp:extent cx="6148388" cy="4543425"/>
            <wp:effectExtent l="0" t="0" r="0" b="0"/>
            <wp:wrapSquare wrapText="bothSides" distT="0" distB="0" distL="0" distR="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l="2403" t="41030" r="75641" b="9401"/>
                    <a:stretch>
                      <a:fillRect/>
                    </a:stretch>
                  </pic:blipFill>
                  <pic:spPr>
                    <a:xfrm>
                      <a:off x="0" y="0"/>
                      <a:ext cx="6148388" cy="4543425"/>
                    </a:xfrm>
                    <a:prstGeom prst="rect">
                      <a:avLst/>
                    </a:prstGeom>
                    <a:ln/>
                  </pic:spPr>
                </pic:pic>
              </a:graphicData>
            </a:graphic>
          </wp:anchor>
        </w:drawing>
      </w:r>
    </w:p>
    <w:p w:rsidR="00793F16" w:rsidRDefault="00793F16">
      <w:pPr>
        <w:spacing w:after="200" w:line="259" w:lineRule="auto"/>
        <w:rPr>
          <w:rFonts w:ascii="Times New Roman" w:eastAsia="Times New Roman" w:hAnsi="Times New Roman" w:cs="Times New Roman"/>
          <w:b/>
          <w:i/>
          <w:sz w:val="24"/>
          <w:szCs w:val="24"/>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20"/>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AE469B">
      <w:pPr>
        <w:spacing w:after="160" w:line="259" w:lineRule="auto"/>
        <w:rPr>
          <w:rFonts w:ascii="Times New Roman" w:eastAsia="Times New Roman" w:hAnsi="Times New Roman" w:cs="Times New Roman"/>
          <w:b/>
          <w:sz w:val="28"/>
          <w:szCs w:val="28"/>
        </w:rPr>
      </w:pPr>
      <w:r>
        <w:rPr>
          <w:noProof/>
          <w:lang w:val="en-US"/>
        </w:rPr>
        <w:drawing>
          <wp:anchor distT="0" distB="0" distL="0" distR="0" simplePos="0" relativeHeight="251677696" behindDoc="0" locked="0" layoutInCell="1" hidden="0" allowOverlap="1">
            <wp:simplePos x="0" y="0"/>
            <wp:positionH relativeFrom="column">
              <wp:posOffset>1387475</wp:posOffset>
            </wp:positionH>
            <wp:positionV relativeFrom="paragraph">
              <wp:posOffset>7620</wp:posOffset>
            </wp:positionV>
            <wp:extent cx="2552700" cy="2200275"/>
            <wp:effectExtent l="0" t="0" r="0" b="0"/>
            <wp:wrapSquare wrapText="bothSides" distT="0" distB="0" distL="0" distR="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l="5385" t="58404" r="75075" b="10826"/>
                    <a:stretch>
                      <a:fillRect/>
                    </a:stretch>
                  </pic:blipFill>
                  <pic:spPr>
                    <a:xfrm>
                      <a:off x="0" y="0"/>
                      <a:ext cx="2552700" cy="2200275"/>
                    </a:xfrm>
                    <a:prstGeom prst="rect">
                      <a:avLst/>
                    </a:prstGeom>
                    <a:ln/>
                  </pic:spPr>
                </pic:pic>
              </a:graphicData>
            </a:graphic>
          </wp:anchor>
        </w:drawing>
      </w: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AE469B" w:rsidRDefault="00AE469B">
      <w:pPr>
        <w:spacing w:after="200" w:line="259" w:lineRule="auto"/>
        <w:rPr>
          <w:rFonts w:ascii="Times New Roman" w:eastAsia="Times New Roman" w:hAnsi="Times New Roman" w:cs="Times New Roman"/>
          <w:b/>
          <w:i/>
          <w:sz w:val="24"/>
          <w:szCs w:val="24"/>
        </w:rPr>
      </w:pPr>
    </w:p>
    <w:p w:rsidR="00793F16" w:rsidRDefault="00690728">
      <w:pPr>
        <w:spacing w:after="20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Studying trends in stock close price with respect to Schiller P/E Ratio</w:t>
      </w:r>
    </w:p>
    <w:p w:rsidR="00793F16" w:rsidRDefault="00690728">
      <w:pPr>
        <w:spacing w:after="200" w:line="259" w:lineRule="auto"/>
        <w:rPr>
          <w:rFonts w:ascii="Times New Roman" w:eastAsia="Times New Roman" w:hAnsi="Times New Roman" w:cs="Times New Roman"/>
          <w:b/>
          <w:i/>
          <w:sz w:val="24"/>
          <w:szCs w:val="24"/>
        </w:rPr>
      </w:pPr>
      <w:r>
        <w:rPr>
          <w:noProof/>
          <w:lang w:val="en-US"/>
        </w:rPr>
        <w:drawing>
          <wp:anchor distT="0" distB="0" distL="0" distR="0" simplePos="0" relativeHeight="251678720" behindDoc="0" locked="0" layoutInCell="1" hidden="0" allowOverlap="1">
            <wp:simplePos x="0" y="0"/>
            <wp:positionH relativeFrom="column">
              <wp:posOffset>19050</wp:posOffset>
            </wp:positionH>
            <wp:positionV relativeFrom="paragraph">
              <wp:posOffset>7731</wp:posOffset>
            </wp:positionV>
            <wp:extent cx="4548188" cy="1400175"/>
            <wp:effectExtent l="0" t="0" r="0" b="0"/>
            <wp:wrapSquare wrapText="bothSides" distT="0" distB="0" distL="0" distR="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l="4807" t="44854" r="61378" b="13308"/>
                    <a:stretch>
                      <a:fillRect/>
                    </a:stretch>
                  </pic:blipFill>
                  <pic:spPr>
                    <a:xfrm>
                      <a:off x="0" y="0"/>
                      <a:ext cx="4548188" cy="1400175"/>
                    </a:xfrm>
                    <a:prstGeom prst="rect">
                      <a:avLst/>
                    </a:prstGeom>
                    <a:ln/>
                  </pic:spPr>
                </pic:pic>
              </a:graphicData>
            </a:graphic>
          </wp:anchor>
        </w:drawing>
      </w: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200" w:line="259" w:lineRule="auto"/>
        <w:rPr>
          <w:rFonts w:ascii="Times New Roman" w:eastAsia="Times New Roman" w:hAnsi="Times New Roman" w:cs="Times New Roman"/>
          <w:b/>
          <w:i/>
          <w:sz w:val="24"/>
          <w:szCs w:val="24"/>
        </w:rPr>
      </w:pPr>
    </w:p>
    <w:p w:rsidR="00793F16" w:rsidRDefault="00793F16">
      <w:pPr>
        <w:spacing w:after="200" w:line="259" w:lineRule="auto"/>
        <w:rPr>
          <w:rFonts w:ascii="Times New Roman" w:eastAsia="Times New Roman" w:hAnsi="Times New Roman" w:cs="Times New Roman"/>
          <w:b/>
          <w:i/>
          <w:sz w:val="24"/>
          <w:szCs w:val="24"/>
        </w:rPr>
      </w:pPr>
    </w:p>
    <w:p w:rsidR="00793F16" w:rsidRDefault="00793F16">
      <w:pPr>
        <w:spacing w:after="200" w:line="259" w:lineRule="auto"/>
        <w:rPr>
          <w:rFonts w:ascii="Times New Roman" w:eastAsia="Times New Roman" w:hAnsi="Times New Roman" w:cs="Times New Roman"/>
          <w:b/>
          <w:i/>
          <w:sz w:val="24"/>
          <w:szCs w:val="24"/>
        </w:rPr>
      </w:pPr>
    </w:p>
    <w:p w:rsidR="00793F16" w:rsidRDefault="00793F16">
      <w:pPr>
        <w:spacing w:after="200" w:line="259" w:lineRule="auto"/>
        <w:rPr>
          <w:rFonts w:ascii="Times New Roman" w:eastAsia="Times New Roman" w:hAnsi="Times New Roman" w:cs="Times New Roman"/>
          <w:b/>
          <w:i/>
          <w:sz w:val="24"/>
          <w:szCs w:val="24"/>
        </w:rPr>
      </w:pPr>
    </w:p>
    <w:p w:rsidR="00793F16" w:rsidRDefault="00690728">
      <w:pPr>
        <w:spacing w:after="200" w:line="259" w:lineRule="auto"/>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734811" cy="226531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l="4987" t="41183" r="63398" b="19742"/>
                    <a:stretch>
                      <a:fillRect/>
                    </a:stretch>
                  </pic:blipFill>
                  <pic:spPr>
                    <a:xfrm>
                      <a:off x="0" y="0"/>
                      <a:ext cx="5734811" cy="2265310"/>
                    </a:xfrm>
                    <a:prstGeom prst="rect">
                      <a:avLst/>
                    </a:prstGeom>
                    <a:ln/>
                  </pic:spPr>
                </pic:pic>
              </a:graphicData>
            </a:graphic>
          </wp:inline>
        </w:drawing>
      </w:r>
    </w:p>
    <w:p w:rsidR="00793F16" w:rsidRDefault="00793F16">
      <w:pPr>
        <w:spacing w:after="200" w:line="259" w:lineRule="auto"/>
        <w:rPr>
          <w:ins w:id="3" w:author="Ratnakaram Sravanti" w:date="2021-04-23T02:02:00Z"/>
          <w:rFonts w:ascii="Times New Roman" w:eastAsia="Times New Roman" w:hAnsi="Times New Roman" w:cs="Times New Roman"/>
          <w:b/>
          <w:i/>
          <w:sz w:val="24"/>
          <w:szCs w:val="24"/>
        </w:rPr>
      </w:pPr>
    </w:p>
    <w:p w:rsidR="00793F16" w:rsidRDefault="00793F16">
      <w:pPr>
        <w:spacing w:after="200" w:line="259" w:lineRule="auto"/>
        <w:rPr>
          <w:rFonts w:ascii="Times New Roman" w:eastAsia="Times New Roman" w:hAnsi="Times New Roman" w:cs="Times New Roman"/>
          <w:b/>
          <w:i/>
          <w:sz w:val="24"/>
          <w:szCs w:val="24"/>
        </w:rPr>
      </w:pPr>
    </w:p>
    <w:p w:rsidR="00793F16" w:rsidRDefault="00793F16">
      <w:pPr>
        <w:spacing w:after="200" w:line="259" w:lineRule="auto"/>
        <w:rPr>
          <w:rFonts w:ascii="Times New Roman" w:eastAsia="Times New Roman" w:hAnsi="Times New Roman" w:cs="Times New Roman"/>
          <w:b/>
          <w:i/>
          <w:sz w:val="24"/>
          <w:szCs w:val="24"/>
        </w:rPr>
      </w:pPr>
    </w:p>
    <w:p w:rsidR="00793F16" w:rsidRDefault="00793F16">
      <w:pPr>
        <w:spacing w:after="200" w:line="259" w:lineRule="auto"/>
        <w:rPr>
          <w:rFonts w:ascii="Times New Roman" w:eastAsia="Times New Roman" w:hAnsi="Times New Roman" w:cs="Times New Roman"/>
          <w:b/>
          <w:i/>
          <w:sz w:val="24"/>
          <w:szCs w:val="24"/>
        </w:rPr>
      </w:pPr>
    </w:p>
    <w:p w:rsidR="00793F16" w:rsidRDefault="00690728">
      <w:pPr>
        <w:spacing w:after="20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Calculation of performance metrics</w:t>
      </w:r>
    </w:p>
    <w:p w:rsidR="00793F16" w:rsidRDefault="00793F16">
      <w:pPr>
        <w:spacing w:after="200" w:line="259" w:lineRule="auto"/>
        <w:rPr>
          <w:rFonts w:ascii="Times New Roman" w:eastAsia="Times New Roman" w:hAnsi="Times New Roman" w:cs="Times New Roman"/>
          <w:b/>
          <w:i/>
          <w:sz w:val="24"/>
          <w:szCs w:val="24"/>
        </w:rPr>
      </w:pPr>
    </w:p>
    <w:p w:rsidR="00793F16" w:rsidRDefault="00690728">
      <w:pPr>
        <w:spacing w:after="20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performance metrics used are prediction error and accuracy. The prediction error is calculated as :</w:t>
      </w:r>
    </w:p>
    <w:p w:rsidR="00793F16" w:rsidRDefault="00AE469B">
      <w:pPr>
        <w:spacing w:after="200" w:line="259" w:lineRule="auto"/>
        <w:jc w:val="center"/>
        <w:rPr>
          <w:rFonts w:ascii="Times New Roman" w:eastAsia="Times New Roman" w:hAnsi="Times New Roman" w:cs="Times New Roman"/>
          <w:b/>
          <w:i/>
          <w:sz w:val="24"/>
          <w:szCs w:val="24"/>
        </w:rPr>
      </w:pPr>
      <w:r>
        <w:rPr>
          <w:noProof/>
          <w:lang w:val="en-US"/>
        </w:rPr>
        <w:lastRenderedPageBreak/>
        <w:drawing>
          <wp:anchor distT="0" distB="0" distL="0" distR="0" simplePos="0" relativeHeight="251679744" behindDoc="0" locked="0" layoutInCell="1" hidden="0" allowOverlap="1">
            <wp:simplePos x="0" y="0"/>
            <wp:positionH relativeFrom="column">
              <wp:posOffset>601345</wp:posOffset>
            </wp:positionH>
            <wp:positionV relativeFrom="paragraph">
              <wp:posOffset>228600</wp:posOffset>
            </wp:positionV>
            <wp:extent cx="4624388" cy="2362200"/>
            <wp:effectExtent l="0" t="0" r="0" b="0"/>
            <wp:wrapSquare wrapText="bothSides" distT="0" distB="0" distL="0" distR="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l="4967" t="40621" r="63141" b="12966"/>
                    <a:stretch>
                      <a:fillRect/>
                    </a:stretch>
                  </pic:blipFill>
                  <pic:spPr>
                    <a:xfrm>
                      <a:off x="0" y="0"/>
                      <a:ext cx="4624388" cy="2362200"/>
                    </a:xfrm>
                    <a:prstGeom prst="rect">
                      <a:avLst/>
                    </a:prstGeom>
                    <a:ln/>
                  </pic:spPr>
                </pic:pic>
              </a:graphicData>
            </a:graphic>
          </wp:anchor>
        </w:drawing>
      </w:r>
      <w:bookmarkStart w:id="4" w:name="_GoBack"/>
      <w:r>
        <w:rPr>
          <w:noProof/>
          <w:lang w:val="en-US"/>
        </w:rPr>
        <w:drawing>
          <wp:anchor distT="114300" distB="114300" distL="114300" distR="114300" simplePos="0" relativeHeight="251680768" behindDoc="0" locked="0" layoutInCell="1" hidden="0" allowOverlap="1">
            <wp:simplePos x="0" y="0"/>
            <wp:positionH relativeFrom="column">
              <wp:posOffset>721995</wp:posOffset>
            </wp:positionH>
            <wp:positionV relativeFrom="paragraph">
              <wp:posOffset>2651125</wp:posOffset>
            </wp:positionV>
            <wp:extent cx="4252913" cy="2333625"/>
            <wp:effectExtent l="0" t="0" r="0" b="0"/>
            <wp:wrapSquare wrapText="bothSides" distT="114300" distB="114300" distL="114300" distR="11430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l="5526" t="49461" r="65110" b="9104"/>
                    <a:stretch>
                      <a:fillRect/>
                    </a:stretch>
                  </pic:blipFill>
                  <pic:spPr>
                    <a:xfrm>
                      <a:off x="0" y="0"/>
                      <a:ext cx="4252913" cy="2333625"/>
                    </a:xfrm>
                    <a:prstGeom prst="rect">
                      <a:avLst/>
                    </a:prstGeom>
                    <a:ln/>
                  </pic:spPr>
                </pic:pic>
              </a:graphicData>
            </a:graphic>
          </wp:anchor>
        </w:drawing>
      </w:r>
      <w:bookmarkEnd w:id="4"/>
      <w:r w:rsidR="00690728">
        <w:rPr>
          <w:rFonts w:ascii="Times New Roman" w:eastAsia="Times New Roman" w:hAnsi="Times New Roman" w:cs="Times New Roman"/>
          <w:b/>
          <w:i/>
          <w:sz w:val="24"/>
          <w:szCs w:val="24"/>
        </w:rPr>
        <w:t>prediction err</w:t>
      </w:r>
      <w:r w:rsidR="00690728">
        <w:rPr>
          <w:rFonts w:ascii="Times New Roman" w:eastAsia="Times New Roman" w:hAnsi="Times New Roman" w:cs="Times New Roman"/>
          <w:b/>
          <w:i/>
          <w:sz w:val="24"/>
          <w:szCs w:val="24"/>
        </w:rPr>
        <w:t xml:space="preserve">or= (predicted price - original </w:t>
      </w:r>
      <w:r w:rsidR="00690728">
        <w:rPr>
          <w:rFonts w:ascii="Times New Roman" w:eastAsia="Times New Roman" w:hAnsi="Times New Roman" w:cs="Times New Roman"/>
          <w:b/>
          <w:i/>
          <w:sz w:val="24"/>
          <w:szCs w:val="24"/>
        </w:rPr>
        <w:t>price)/original price.</w:t>
      </w:r>
    </w:p>
    <w:p w:rsidR="00793F16" w:rsidRDefault="00793F16">
      <w:pPr>
        <w:spacing w:after="200" w:line="259" w:lineRule="auto"/>
        <w:jc w:val="center"/>
        <w:rPr>
          <w:rFonts w:ascii="Times New Roman" w:eastAsia="Times New Roman" w:hAnsi="Times New Roman" w:cs="Times New Roman"/>
          <w:b/>
          <w:i/>
          <w:sz w:val="24"/>
          <w:szCs w:val="24"/>
        </w:rPr>
        <w:sectPr w:rsidR="00793F16">
          <w:headerReference w:type="default" r:id="rId49"/>
          <w:footerReference w:type="default" r:id="rId50"/>
          <w:footerReference w:type="first" r:id="rId51"/>
          <w:pgSz w:w="12240" w:h="15840"/>
          <w:pgMar w:top="1440" w:right="1440" w:bottom="1440" w:left="1440" w:header="720" w:footer="720" w:gutter="0"/>
          <w:pgNumType w:start="1"/>
          <w:cols w:space="720"/>
          <w:titlePg/>
        </w:sectPr>
      </w:pPr>
    </w:p>
    <w:p w:rsidR="00793F16" w:rsidRDefault="00793F16">
      <w:pPr>
        <w:spacing w:after="200" w:line="259" w:lineRule="auto"/>
        <w:rPr>
          <w:rFonts w:ascii="Times New Roman" w:eastAsia="Times New Roman" w:hAnsi="Times New Roman" w:cs="Times New Roman"/>
          <w:b/>
          <w:i/>
          <w:sz w:val="24"/>
          <w:szCs w:val="24"/>
        </w:rPr>
      </w:pPr>
    </w:p>
    <w:p w:rsidR="00793F16" w:rsidRDefault="00690728">
      <w:pPr>
        <w:spacing w:after="20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Introducing noise to input data</w:t>
      </w:r>
    </w:p>
    <w:p w:rsidR="00793F16" w:rsidRDefault="00690728">
      <w:pPr>
        <w:spacing w:line="259"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The input data are perturbed by adding additive gaussian noise. The prediction error has been tabulated in an excel file. As the table has a large dimension, only a portion of the </w:t>
      </w: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has been displayed in </w:t>
      </w:r>
      <w:r>
        <w:rPr>
          <w:rFonts w:ascii="Times New Roman" w:eastAsia="Times New Roman" w:hAnsi="Times New Roman" w:cs="Times New Roman"/>
          <w:b/>
          <w:sz w:val="24"/>
          <w:szCs w:val="24"/>
        </w:rPr>
        <w:t>mode</w:t>
      </w:r>
      <w:r>
        <w:rPr>
          <w:rFonts w:ascii="Times New Roman" w:eastAsia="Times New Roman" w:hAnsi="Times New Roman" w:cs="Times New Roman"/>
          <w:b/>
          <w:sz w:val="24"/>
          <w:szCs w:val="24"/>
        </w:rPr>
        <w:t>ls Output table for noisy data</w:t>
      </w:r>
    </w:p>
    <w:p w:rsidR="00793F16" w:rsidRDefault="00690728">
      <w:pPr>
        <w:spacing w:line="259" w:lineRule="auto"/>
        <w:jc w:val="both"/>
        <w:rPr>
          <w:rFonts w:ascii="Times New Roman" w:eastAsia="Times New Roman" w:hAnsi="Times New Roman" w:cs="Times New Roman"/>
          <w:sz w:val="24"/>
          <w:szCs w:val="24"/>
        </w:rPr>
      </w:pPr>
      <w:r>
        <w:rPr>
          <w:noProof/>
          <w:lang w:val="en-US"/>
        </w:rPr>
        <w:drawing>
          <wp:anchor distT="0" distB="0" distL="0" distR="0" simplePos="0" relativeHeight="251681792" behindDoc="0" locked="0" layoutInCell="1" hidden="0" allowOverlap="1">
            <wp:simplePos x="0" y="0"/>
            <wp:positionH relativeFrom="column">
              <wp:posOffset>0</wp:posOffset>
            </wp:positionH>
            <wp:positionV relativeFrom="paragraph">
              <wp:posOffset>66675</wp:posOffset>
            </wp:positionV>
            <wp:extent cx="5105400" cy="3771900"/>
            <wp:effectExtent l="0" t="0" r="0" b="0"/>
            <wp:wrapSquare wrapText="bothSides" distT="0" distB="0" distL="0" distR="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l="4807" t="23076" r="69711" b="8831"/>
                    <a:stretch>
                      <a:fillRect/>
                    </a:stretch>
                  </pic:blipFill>
                  <pic:spPr>
                    <a:xfrm>
                      <a:off x="0" y="0"/>
                      <a:ext cx="5105400" cy="3771900"/>
                    </a:xfrm>
                    <a:prstGeom prst="rect">
                      <a:avLst/>
                    </a:prstGeom>
                    <a:ln/>
                  </pic:spPr>
                </pic:pic>
              </a:graphicData>
            </a:graphic>
          </wp:anchor>
        </w:drawing>
      </w:r>
    </w:p>
    <w:p w:rsidR="00793F16" w:rsidRDefault="00793F16">
      <w:pPr>
        <w:spacing w:line="259" w:lineRule="auto"/>
        <w:jc w:val="both"/>
        <w:rPr>
          <w:rFonts w:ascii="Times New Roman" w:eastAsia="Times New Roman" w:hAnsi="Times New Roman" w:cs="Times New Roman"/>
          <w:sz w:val="24"/>
          <w:szCs w:val="24"/>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690728">
      <w:pPr>
        <w:spacing w:after="160" w:line="259" w:lineRule="auto"/>
        <w:rPr>
          <w:rFonts w:ascii="Times New Roman" w:eastAsia="Times New Roman" w:hAnsi="Times New Roman" w:cs="Times New Roman"/>
          <w:b/>
          <w:sz w:val="28"/>
          <w:szCs w:val="28"/>
        </w:rPr>
      </w:pPr>
      <w:r>
        <w:rPr>
          <w:noProof/>
          <w:lang w:val="en-US"/>
        </w:rPr>
        <w:drawing>
          <wp:anchor distT="0" distB="0" distL="0" distR="0" simplePos="0" relativeHeight="251682816" behindDoc="0" locked="0" layoutInCell="1" hidden="0" allowOverlap="1">
            <wp:simplePos x="0" y="0"/>
            <wp:positionH relativeFrom="column">
              <wp:posOffset>9525</wp:posOffset>
            </wp:positionH>
            <wp:positionV relativeFrom="paragraph">
              <wp:posOffset>238125</wp:posOffset>
            </wp:positionV>
            <wp:extent cx="5105400" cy="3038475"/>
            <wp:effectExtent l="0" t="0" r="0" b="0"/>
            <wp:wrapSquare wrapText="bothSides" distT="0" distB="0" distL="0" distR="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l="6250" t="26780" r="67788" b="28205"/>
                    <a:stretch>
                      <a:fillRect/>
                    </a:stretch>
                  </pic:blipFill>
                  <pic:spPr>
                    <a:xfrm>
                      <a:off x="0" y="0"/>
                      <a:ext cx="5105400" cy="3038475"/>
                    </a:xfrm>
                    <a:prstGeom prst="rect">
                      <a:avLst/>
                    </a:prstGeom>
                    <a:ln/>
                  </pic:spPr>
                </pic:pic>
              </a:graphicData>
            </a:graphic>
          </wp:anchor>
        </w:drawing>
      </w: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690728">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6.OBSERVATION OF THE TRADING ACTIVITY FOR $1 MILLION </w:t>
      </w:r>
    </w:p>
    <w:p w:rsidR="00793F16" w:rsidRDefault="00690728">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DOLLARS</w:t>
      </w:r>
    </w:p>
    <w:p w:rsidR="00793F16" w:rsidRDefault="00690728">
      <w:pPr>
        <w:spacing w:after="160" w:line="259" w:lineRule="auto"/>
        <w:jc w:val="both"/>
        <w:rPr>
          <w:rFonts w:ascii="Times New Roman" w:eastAsia="Times New Roman" w:hAnsi="Times New Roman" w:cs="Times New Roman"/>
          <w:sz w:val="25"/>
          <w:szCs w:val="25"/>
        </w:rPr>
      </w:pPr>
      <w:r>
        <w:rPr>
          <w:rFonts w:ascii="Times New Roman" w:eastAsia="Times New Roman" w:hAnsi="Times New Roman" w:cs="Times New Roman"/>
          <w:sz w:val="24"/>
          <w:szCs w:val="24"/>
        </w:rPr>
        <w:t xml:space="preserve">The data below indicates the trading activities with an initial principal amount of 1 million dollars. This is a segment of the data. The entire information is displayed in the csv file titled </w:t>
      </w:r>
      <w:r>
        <w:rPr>
          <w:rFonts w:ascii="Times New Roman" w:eastAsia="Times New Roman" w:hAnsi="Times New Roman" w:cs="Times New Roman"/>
          <w:b/>
          <w:i/>
          <w:sz w:val="25"/>
          <w:szCs w:val="25"/>
        </w:rPr>
        <w:t xml:space="preserve">Investment_activity.csv. </w:t>
      </w:r>
      <w:r>
        <w:rPr>
          <w:rFonts w:ascii="Times New Roman" w:eastAsia="Times New Roman" w:hAnsi="Times New Roman" w:cs="Times New Roman"/>
          <w:sz w:val="25"/>
          <w:szCs w:val="25"/>
        </w:rPr>
        <w:t>Investment activity trained along with</w:t>
      </w:r>
      <w:r>
        <w:rPr>
          <w:rFonts w:ascii="Times New Roman" w:eastAsia="Times New Roman" w:hAnsi="Times New Roman" w:cs="Times New Roman"/>
          <w:sz w:val="25"/>
          <w:szCs w:val="25"/>
        </w:rPr>
        <w:t xml:space="preserve"> a sell signal and RNN tells us when is the best time to buy and sell stocks. </w:t>
      </w:r>
    </w:p>
    <w:p w:rsidR="00793F16" w:rsidRDefault="00690728">
      <w:pPr>
        <w:spacing w:after="160" w:line="259"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trading activity assuming $1 million startup funds</w:t>
      </w:r>
    </w:p>
    <w:p w:rsidR="00793F16" w:rsidRDefault="00690728">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4795838" cy="367665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l="3580" t="22767" r="74271" b="9706"/>
                    <a:stretch>
                      <a:fillRect/>
                    </a:stretch>
                  </pic:blipFill>
                  <pic:spPr>
                    <a:xfrm>
                      <a:off x="0" y="0"/>
                      <a:ext cx="4795838" cy="3676650"/>
                    </a:xfrm>
                    <a:prstGeom prst="rect">
                      <a:avLst/>
                    </a:prstGeom>
                    <a:ln/>
                  </pic:spPr>
                </pic:pic>
              </a:graphicData>
            </a:graphic>
          </wp:inline>
        </w:drawing>
      </w: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690728">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7.OPTIMIZED MODEL OUTPUT FOR NOISY DATA</w:t>
      </w:r>
    </w:p>
    <w:p w:rsidR="00793F16" w:rsidRDefault="0069072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portion of the table depicting prediction error for the standard deviation 0.01. There is an individual table for each standard deviation to maintain legibility and better understanding of the data.</w:t>
      </w:r>
    </w:p>
    <w:p w:rsidR="00793F16" w:rsidRDefault="00690728">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Similarly, CSV tables have been created for the</w:t>
      </w:r>
      <w:r>
        <w:rPr>
          <w:rFonts w:ascii="Times New Roman" w:eastAsia="Times New Roman" w:hAnsi="Times New Roman" w:cs="Times New Roman"/>
          <w:sz w:val="24"/>
          <w:szCs w:val="24"/>
        </w:rPr>
        <w:t xml:space="preserve"> other standard deviations as well.</w:t>
      </w:r>
    </w:p>
    <w:p w:rsidR="00793F16" w:rsidRDefault="00793F16">
      <w:pPr>
        <w:spacing w:after="160" w:line="259" w:lineRule="auto"/>
        <w:rPr>
          <w:rFonts w:ascii="Times New Roman" w:eastAsia="Times New Roman" w:hAnsi="Times New Roman" w:cs="Times New Roman"/>
          <w:sz w:val="24"/>
          <w:szCs w:val="24"/>
        </w:rPr>
      </w:pPr>
    </w:p>
    <w:p w:rsidR="00793F16" w:rsidRDefault="00690728">
      <w:pPr>
        <w:spacing w:after="160" w:line="259" w:lineRule="auto"/>
        <w:rPr>
          <w:rFonts w:ascii="Times New Roman" w:eastAsia="Times New Roman" w:hAnsi="Times New Roman" w:cs="Times New Roman"/>
          <w:sz w:val="24"/>
          <w:szCs w:val="24"/>
        </w:rPr>
      </w:pPr>
      <w:r>
        <w:rPr>
          <w:noProof/>
          <w:lang w:val="en-US"/>
        </w:rPr>
        <w:drawing>
          <wp:anchor distT="0" distB="0" distL="0" distR="0" simplePos="0" relativeHeight="251683840" behindDoc="0" locked="0" layoutInCell="1" hidden="0" allowOverlap="1">
            <wp:simplePos x="0" y="0"/>
            <wp:positionH relativeFrom="column">
              <wp:posOffset>314325</wp:posOffset>
            </wp:positionH>
            <wp:positionV relativeFrom="paragraph">
              <wp:posOffset>33131</wp:posOffset>
            </wp:positionV>
            <wp:extent cx="4265828" cy="3113874"/>
            <wp:effectExtent l="0" t="0" r="0" b="0"/>
            <wp:wrapSquare wrapText="bothSides" distT="0" distB="0" distL="0" distR="0"/>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l="2298" t="26210" r="77728" b="8868"/>
                    <a:stretch>
                      <a:fillRect/>
                    </a:stretch>
                  </pic:blipFill>
                  <pic:spPr>
                    <a:xfrm>
                      <a:off x="0" y="0"/>
                      <a:ext cx="4265828" cy="3113874"/>
                    </a:xfrm>
                    <a:prstGeom prst="rect">
                      <a:avLst/>
                    </a:prstGeom>
                    <a:ln/>
                  </pic:spPr>
                </pic:pic>
              </a:graphicData>
            </a:graphic>
          </wp:anchor>
        </w:drawing>
      </w:r>
    </w:p>
    <w:p w:rsidR="00793F16" w:rsidRDefault="00793F16">
      <w:pPr>
        <w:spacing w:after="160" w:line="259" w:lineRule="auto"/>
        <w:rPr>
          <w:rFonts w:ascii="Times New Roman" w:eastAsia="Times New Roman" w:hAnsi="Times New Roman" w:cs="Times New Roman"/>
          <w:sz w:val="24"/>
          <w:szCs w:val="24"/>
        </w:rPr>
      </w:pPr>
    </w:p>
    <w:p w:rsidR="00793F16" w:rsidRDefault="00793F16">
      <w:pPr>
        <w:spacing w:after="160" w:line="259" w:lineRule="auto"/>
        <w:rPr>
          <w:rFonts w:ascii="Times New Roman" w:eastAsia="Times New Roman" w:hAnsi="Times New Roman" w:cs="Times New Roman"/>
          <w:sz w:val="24"/>
          <w:szCs w:val="24"/>
        </w:rPr>
      </w:pPr>
    </w:p>
    <w:p w:rsidR="00793F16" w:rsidRDefault="00793F16">
      <w:pPr>
        <w:spacing w:after="160" w:line="259" w:lineRule="auto"/>
        <w:rPr>
          <w:rFonts w:ascii="Times New Roman" w:eastAsia="Times New Roman" w:hAnsi="Times New Roman" w:cs="Times New Roman"/>
          <w:sz w:val="24"/>
          <w:szCs w:val="24"/>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793F16">
      <w:pPr>
        <w:spacing w:after="160" w:line="259" w:lineRule="auto"/>
        <w:rPr>
          <w:rFonts w:ascii="Times New Roman" w:eastAsia="Times New Roman" w:hAnsi="Times New Roman" w:cs="Times New Roman"/>
          <w:b/>
          <w:sz w:val="28"/>
          <w:szCs w:val="28"/>
        </w:rPr>
      </w:pPr>
    </w:p>
    <w:p w:rsidR="00793F16" w:rsidRDefault="00690728">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8.  PERFORMANCE EVALUATION FOR  THE MODEL </w:t>
      </w:r>
    </w:p>
    <w:p w:rsidR="00793F16" w:rsidRDefault="006907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attempt was made using the ReLu activation function but the performance of the model was very low. So, later using LeakyReLu activation function, the performanc</w:t>
      </w:r>
      <w:r>
        <w:rPr>
          <w:rFonts w:ascii="Times New Roman" w:eastAsia="Times New Roman" w:hAnsi="Times New Roman" w:cs="Times New Roman"/>
          <w:sz w:val="24"/>
          <w:szCs w:val="24"/>
        </w:rPr>
        <w:t>e of the model has increased drastically. The LeakyReLu activation function helps in preventing vanishing gradients.Furthermore, mean activation close to zero makes the training process faster.</w:t>
      </w:r>
    </w:p>
    <w:p w:rsidR="00793F16" w:rsidRDefault="00793F16">
      <w:pPr>
        <w:rPr>
          <w:rFonts w:ascii="Times New Roman" w:eastAsia="Times New Roman" w:hAnsi="Times New Roman" w:cs="Times New Roman"/>
          <w:b/>
          <w:sz w:val="24"/>
          <w:szCs w:val="24"/>
        </w:rPr>
      </w:pPr>
    </w:p>
    <w:p w:rsidR="00793F16" w:rsidRDefault="0069072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 DISCUSSION</w:t>
      </w:r>
    </w:p>
    <w:p w:rsidR="00793F16" w:rsidRDefault="00690728">
      <w:pPr>
        <w:jc w:val="both"/>
        <w:rPr>
          <w:rFonts w:ascii="Times New Roman" w:eastAsia="Times New Roman" w:hAnsi="Times New Roman" w:cs="Times New Roman"/>
          <w:sz w:val="24"/>
          <w:szCs w:val="24"/>
        </w:rPr>
      </w:pPr>
      <w:r>
        <w:rPr>
          <w:rFonts w:ascii="Times New Roman" w:eastAsia="Times New Roman" w:hAnsi="Times New Roman" w:cs="Times New Roman"/>
          <w:b/>
          <w:color w:val="111111"/>
          <w:sz w:val="24"/>
          <w:szCs w:val="24"/>
          <w:highlight w:val="white"/>
        </w:rPr>
        <w:t>Market sentiment</w:t>
      </w:r>
      <w:r>
        <w:rPr>
          <w:rFonts w:ascii="Times New Roman" w:eastAsia="Times New Roman" w:hAnsi="Times New Roman" w:cs="Times New Roman"/>
          <w:color w:val="111111"/>
          <w:sz w:val="24"/>
          <w:szCs w:val="24"/>
          <w:highlight w:val="white"/>
        </w:rPr>
        <w:t xml:space="preserve"> refers to the overall attitude of investors toward a particular security or </w:t>
      </w:r>
      <w:r>
        <w:rPr>
          <w:rFonts w:ascii="Times New Roman" w:eastAsia="Times New Roman" w:hAnsi="Times New Roman" w:cs="Times New Roman"/>
          <w:b/>
          <w:color w:val="111111"/>
          <w:sz w:val="24"/>
          <w:szCs w:val="24"/>
          <w:highlight w:val="white"/>
        </w:rPr>
        <w:t>financial market</w:t>
      </w:r>
      <w:r>
        <w:rPr>
          <w:rFonts w:ascii="Times New Roman" w:eastAsia="Times New Roman" w:hAnsi="Times New Roman" w:cs="Times New Roman"/>
          <w:color w:val="111111"/>
          <w:sz w:val="24"/>
          <w:szCs w:val="24"/>
          <w:highlight w:val="white"/>
        </w:rPr>
        <w:t>. It is the feeling or tone of a market, or its crowd psychology, as revealed through the activity and price movement of the securities traded in that market. In b</w:t>
      </w:r>
      <w:r>
        <w:rPr>
          <w:rFonts w:ascii="Times New Roman" w:eastAsia="Times New Roman" w:hAnsi="Times New Roman" w:cs="Times New Roman"/>
          <w:color w:val="111111"/>
          <w:sz w:val="24"/>
          <w:szCs w:val="24"/>
          <w:highlight w:val="white"/>
        </w:rPr>
        <w:t>road terms, rising prices indicate</w:t>
      </w:r>
      <w:r>
        <w:rPr>
          <w:rFonts w:ascii="Times New Roman" w:eastAsia="Times New Roman" w:hAnsi="Times New Roman" w:cs="Times New Roman"/>
          <w:b/>
          <w:color w:val="111111"/>
          <w:sz w:val="24"/>
          <w:szCs w:val="24"/>
          <w:highlight w:val="white"/>
        </w:rPr>
        <w:t xml:space="preserve"> bullish</w:t>
      </w:r>
      <w:r>
        <w:rPr>
          <w:rFonts w:ascii="Times New Roman" w:eastAsia="Times New Roman" w:hAnsi="Times New Roman" w:cs="Times New Roman"/>
          <w:color w:val="111111"/>
          <w:sz w:val="24"/>
          <w:szCs w:val="24"/>
          <w:highlight w:val="white"/>
        </w:rPr>
        <w:t xml:space="preserve"> market sentiment, while falling prices indicate </w:t>
      </w:r>
      <w:r>
        <w:rPr>
          <w:rFonts w:ascii="Times New Roman" w:eastAsia="Times New Roman" w:hAnsi="Times New Roman" w:cs="Times New Roman"/>
          <w:b/>
          <w:color w:val="111111"/>
          <w:sz w:val="24"/>
          <w:szCs w:val="24"/>
          <w:highlight w:val="white"/>
        </w:rPr>
        <w:t xml:space="preserve">bearish </w:t>
      </w:r>
      <w:r>
        <w:rPr>
          <w:rFonts w:ascii="Times New Roman" w:eastAsia="Times New Roman" w:hAnsi="Times New Roman" w:cs="Times New Roman"/>
          <w:color w:val="111111"/>
          <w:sz w:val="24"/>
          <w:szCs w:val="24"/>
          <w:highlight w:val="white"/>
        </w:rPr>
        <w:t>market sentiment. The Market sentiment has been employed in the model to predict the buying and selling trends.</w:t>
      </w:r>
    </w:p>
    <w:p w:rsidR="00793F16" w:rsidRDefault="006907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CNN gives selling probability and this is given as input to RNN to enhance its performance. </w:t>
      </w:r>
    </w:p>
    <w:p w:rsidR="00793F16" w:rsidRDefault="00690728">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Time series forecasting is about estimating the future value of a time series on the basis of past data. Many time series problems can be solved by looking at a si</w:t>
      </w:r>
      <w:r>
        <w:rPr>
          <w:rFonts w:ascii="Times New Roman" w:eastAsia="Times New Roman" w:hAnsi="Times New Roman" w:cs="Times New Roman"/>
          <w:sz w:val="24"/>
          <w:szCs w:val="24"/>
        </w:rPr>
        <w:t>ngle step in the future. Multi-step time series prediction models the distribution of future values of a signal over a prediction horizon. This approach predicts multiple output values at the same time which is forecasting approach to predict the further c</w:t>
      </w:r>
      <w:r>
        <w:rPr>
          <w:rFonts w:ascii="Times New Roman" w:eastAsia="Times New Roman" w:hAnsi="Times New Roman" w:cs="Times New Roman"/>
          <w:sz w:val="24"/>
          <w:szCs w:val="24"/>
        </w:rPr>
        <w:t xml:space="preserve">ourse of gradually rising sine wave. In addition, many of these variables are interdependent, which makes statistical modeling even are more complex. </w:t>
      </w:r>
    </w:p>
    <w:p w:rsidR="00793F16" w:rsidRDefault="006907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Multivariate RNN model is implemented using the output of CNN, adjacent close price, Shiller P/E ratio be</w:t>
      </w:r>
      <w:r>
        <w:rPr>
          <w:rFonts w:ascii="Times New Roman" w:eastAsia="Times New Roman" w:hAnsi="Times New Roman" w:cs="Times New Roman"/>
          <w:sz w:val="24"/>
          <w:szCs w:val="24"/>
        </w:rPr>
        <w:t xml:space="preserve">cause Shiller P/E ratio, adjacent close price are highly correlated. The selling probability given as input to RNN gives more productive information and enhances the predictions of RNN. </w:t>
      </w:r>
    </w:p>
    <w:p w:rsidR="00793F16" w:rsidRDefault="006907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Optimized CNN+RNN enhances the performance of unoptimized CNN+RNN by </w:t>
      </w:r>
      <w:r>
        <w:rPr>
          <w:rFonts w:ascii="Times New Roman" w:eastAsia="Times New Roman" w:hAnsi="Times New Roman" w:cs="Times New Roman"/>
          <w:sz w:val="24"/>
          <w:szCs w:val="24"/>
        </w:rPr>
        <w:t xml:space="preserve">using LeakyReLu activation function and adam optimizer. </w:t>
      </w:r>
    </w:p>
    <w:p w:rsidR="00793F16" w:rsidRDefault="00793F16">
      <w:pPr>
        <w:spacing w:after="120"/>
        <w:rPr>
          <w:rFonts w:ascii="Times New Roman" w:eastAsia="Times New Roman" w:hAnsi="Times New Roman" w:cs="Times New Roman"/>
          <w:sz w:val="24"/>
          <w:szCs w:val="24"/>
        </w:rPr>
      </w:pPr>
    </w:p>
    <w:sectPr w:rsidR="00793F1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0728" w:rsidRDefault="00690728">
      <w:pPr>
        <w:spacing w:line="240" w:lineRule="auto"/>
      </w:pPr>
      <w:r>
        <w:separator/>
      </w:r>
    </w:p>
  </w:endnote>
  <w:endnote w:type="continuationSeparator" w:id="0">
    <w:p w:rsidR="00690728" w:rsidRDefault="006907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altName w:val="Times New Roman"/>
    <w:charset w:val="00"/>
    <w:family w:val="auto"/>
    <w:pitch w:val="default"/>
  </w:font>
  <w:font w:name="Playfair Display">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F16" w:rsidRDefault="00690728">
    <w:pPr>
      <w:jc w:val="center"/>
      <w:rPr>
        <w:rFonts w:ascii="Playfair Display" w:eastAsia="Playfair Display" w:hAnsi="Playfair Display" w:cs="Playfair Display"/>
        <w:b/>
        <w:sz w:val="28"/>
        <w:szCs w:val="28"/>
      </w:rPr>
    </w:pPr>
    <w:r>
      <w:rPr>
        <w:rFonts w:ascii="Playfair Display" w:eastAsia="Playfair Display" w:hAnsi="Playfair Display" w:cs="Playfair Display"/>
        <w:b/>
        <w:sz w:val="26"/>
        <w:szCs w:val="26"/>
      </w:rPr>
      <w:fldChar w:fldCharType="begin"/>
    </w:r>
    <w:r>
      <w:rPr>
        <w:rFonts w:ascii="Playfair Display" w:eastAsia="Playfair Display" w:hAnsi="Playfair Display" w:cs="Playfair Display"/>
        <w:b/>
        <w:sz w:val="26"/>
        <w:szCs w:val="26"/>
      </w:rPr>
      <w:instrText>PAGE</w:instrText>
    </w:r>
    <w:r w:rsidR="00AE469B">
      <w:rPr>
        <w:rFonts w:ascii="Playfair Display" w:eastAsia="Playfair Display" w:hAnsi="Playfair Display" w:cs="Playfair Display"/>
        <w:b/>
        <w:sz w:val="26"/>
        <w:szCs w:val="26"/>
      </w:rPr>
      <w:fldChar w:fldCharType="separate"/>
    </w:r>
    <w:r w:rsidR="00AE469B">
      <w:rPr>
        <w:rFonts w:ascii="Playfair Display" w:eastAsia="Playfair Display" w:hAnsi="Playfair Display" w:cs="Playfair Display"/>
        <w:b/>
        <w:noProof/>
        <w:sz w:val="26"/>
        <w:szCs w:val="26"/>
      </w:rPr>
      <w:t>26</w:t>
    </w:r>
    <w:r>
      <w:rPr>
        <w:rFonts w:ascii="Playfair Display" w:eastAsia="Playfair Display" w:hAnsi="Playfair Display" w:cs="Playfair Display"/>
        <w:b/>
        <w:sz w:val="26"/>
        <w:szCs w:val="2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F16" w:rsidRDefault="00793F1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0728" w:rsidRDefault="00690728">
      <w:pPr>
        <w:spacing w:line="240" w:lineRule="auto"/>
      </w:pPr>
      <w:r>
        <w:separator/>
      </w:r>
    </w:p>
  </w:footnote>
  <w:footnote w:type="continuationSeparator" w:id="0">
    <w:p w:rsidR="00690728" w:rsidRDefault="0069072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F16" w:rsidRDefault="00793F1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2F64CDD"/>
    <w:multiLevelType w:val="multilevel"/>
    <w:tmpl w:val="1832A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3F16"/>
    <w:rsid w:val="00690728"/>
    <w:rsid w:val="00793F16"/>
    <w:rsid w:val="00AE4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B578B3F-82D4-4C89-B72F-F82978572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55"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png"/><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57" Type="http://schemas.openxmlformats.org/officeDocument/2006/relationships/theme" Target="theme/theme1.xml"/><Relationship Id="rId10" Type="http://schemas.openxmlformats.org/officeDocument/2006/relationships/hyperlink" Target="https://www.multpl.com/shiller-pe"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hyperlink" Target="https://finance.yahoo.com/quote/%5EGSPC/history/"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27</Pages>
  <Words>2036</Words>
  <Characters>11607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SRAVANTI</dc:creator>
  <cp:lastModifiedBy>sravanti ratnakaram</cp:lastModifiedBy>
  <cp:revision>2</cp:revision>
  <dcterms:created xsi:type="dcterms:W3CDTF">2021-04-30T21:52:00Z</dcterms:created>
  <dcterms:modified xsi:type="dcterms:W3CDTF">2021-04-30T21:52:00Z</dcterms:modified>
</cp:coreProperties>
</file>